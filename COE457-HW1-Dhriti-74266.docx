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2944AE" w14:textId="6B0A964D" w:rsidR="009125B4" w:rsidRDefault="009125B4" w:rsidP="009125B4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noProof/>
          <w:u w:color="000000"/>
        </w:rPr>
        <w:drawing>
          <wp:inline distT="0" distB="0" distL="0" distR="0" wp14:anchorId="168F7006" wp14:editId="17C94D68">
            <wp:extent cx="1617134" cy="1617134"/>
            <wp:effectExtent l="0" t="0" r="0" b="0"/>
            <wp:docPr id="1073741825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image1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5722" cy="1625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73C8CEE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68F7741E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782E8979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2C5CDA59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013157AF" w14:textId="77777777" w:rsidR="009125B4" w:rsidRPr="002F785A" w:rsidRDefault="009125B4" w:rsidP="009125B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COE457</w:t>
      </w:r>
      <w:r w:rsidRPr="002F785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Internet and IoT Programming</w:t>
      </w:r>
    </w:p>
    <w:p w14:paraId="5CFD95C3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076734BC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1D5EB58A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55672D2C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723CDA1B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238837F2" w14:textId="77777777" w:rsidR="009125B4" w:rsidRPr="00B609CE" w:rsidRDefault="009125B4" w:rsidP="009125B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D6F563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4090B2D4" w14:textId="77777777" w:rsidR="009125B4" w:rsidRPr="00B609CE" w:rsidRDefault="009125B4" w:rsidP="009125B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293D05" w14:textId="43CF7CA5" w:rsidR="009125B4" w:rsidRDefault="001E6882" w:rsidP="009125B4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HW1</w:t>
      </w:r>
    </w:p>
    <w:p w14:paraId="6B169FA9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5DF81519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114E3FEB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01F6DA10" w14:textId="77777777" w:rsidR="009125B4" w:rsidRDefault="009125B4" w:rsidP="009125B4">
      <w:pPr>
        <w:rPr>
          <w:rFonts w:ascii="Times New Roman" w:eastAsia="Times New Roman" w:hAnsi="Times New Roman" w:cs="Times New Roman"/>
          <w:b/>
        </w:rPr>
      </w:pPr>
    </w:p>
    <w:p w14:paraId="76185A6C" w14:textId="77777777" w:rsidR="009125B4" w:rsidRDefault="009125B4" w:rsidP="009125B4">
      <w:pPr>
        <w:rPr>
          <w:ins w:id="0" w:author="Hend Tarek Elghazaly" w:date="2020-02-09T15:12:00Z"/>
          <w:rFonts w:ascii="Times New Roman" w:eastAsia="Times New Roman" w:hAnsi="Times New Roman" w:cs="Times New Roman"/>
          <w:b/>
        </w:rPr>
      </w:pPr>
    </w:p>
    <w:p w14:paraId="1F51CD6F" w14:textId="77777777" w:rsidR="009125B4" w:rsidRPr="00C952E3" w:rsidRDefault="009125B4" w:rsidP="009125B4">
      <w:pPr>
        <w:rPr>
          <w:rFonts w:ascii="Times New Roman" w:eastAsia="Times New Roman" w:hAnsi="Times New Roman" w:cs="Times New Roman"/>
          <w:b/>
        </w:rPr>
      </w:pPr>
      <w:r w:rsidRPr="00C952E3">
        <w:rPr>
          <w:rFonts w:ascii="Times New Roman" w:eastAsia="Times New Roman" w:hAnsi="Times New Roman" w:cs="Times New Roman"/>
          <w:b/>
        </w:rPr>
        <w:t>Academic Integrity Pledge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9125B4" w:rsidRPr="00C952E3" w14:paraId="1FA42EDF" w14:textId="77777777" w:rsidTr="003B067A">
        <w:tc>
          <w:tcPr>
            <w:tcW w:w="9576" w:type="dxa"/>
            <w:shd w:val="clear" w:color="auto" w:fill="auto"/>
          </w:tcPr>
          <w:p w14:paraId="2042F0F8" w14:textId="77777777" w:rsidR="009125B4" w:rsidRPr="00C952E3" w:rsidRDefault="009125B4" w:rsidP="003B067A">
            <w:pPr>
              <w:rPr>
                <w:rFonts w:ascii="Times New Roman" w:eastAsia="Times New Roman" w:hAnsi="Times New Roman" w:cs="Times New Roman"/>
              </w:rPr>
            </w:pPr>
            <w:r w:rsidRPr="00C952E3">
              <w:rPr>
                <w:rFonts w:ascii="Times New Roman" w:eastAsia="Times New Roman" w:hAnsi="Times New Roman" w:cs="Times New Roman"/>
              </w:rPr>
              <w:t xml:space="preserve">As a student </w:t>
            </w:r>
            <w:proofErr w:type="gramStart"/>
            <w:r w:rsidRPr="00C952E3">
              <w:rPr>
                <w:rFonts w:ascii="Times New Roman" w:eastAsia="Times New Roman" w:hAnsi="Times New Roman" w:cs="Times New Roman"/>
              </w:rPr>
              <w:t>of</w:t>
            </w:r>
            <w:proofErr w:type="gramEnd"/>
            <w:r w:rsidRPr="00C952E3">
              <w:rPr>
                <w:rFonts w:ascii="Times New Roman" w:eastAsia="Times New Roman" w:hAnsi="Times New Roman" w:cs="Times New Roman"/>
              </w:rPr>
              <w:t xml:space="preserve"> American University of Sharjah, I here by state that I will abide by the AUS Integrity Pledge that:</w:t>
            </w:r>
          </w:p>
          <w:p w14:paraId="4323252C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 xml:space="preserve">I will hold myself accountable for all that I say and write. </w:t>
            </w:r>
          </w:p>
          <w:p w14:paraId="3655E2F9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>I will hold myself responsible for the academic integrity of my work</w:t>
            </w:r>
          </w:p>
          <w:p w14:paraId="17F14A11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>I will not carry out unauthorized copying or printing of the work of others</w:t>
            </w:r>
          </w:p>
          <w:p w14:paraId="1EB33F53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>I will not misrepresent my work nor give or receive unauthorized aid</w:t>
            </w:r>
          </w:p>
          <w:p w14:paraId="5D912220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 xml:space="preserve">I will behave in a manner that demonstrates concern for the personal dignity, </w:t>
            </w:r>
            <w:proofErr w:type="gramStart"/>
            <w:r w:rsidRPr="00C952E3">
              <w:rPr>
                <w:rFonts w:ascii="Times New Roman" w:eastAsia="Calibri" w:hAnsi="Times New Roman" w:cs="Times New Roman"/>
              </w:rPr>
              <w:t>rights</w:t>
            </w:r>
            <w:proofErr w:type="gramEnd"/>
            <w:r w:rsidRPr="00C952E3">
              <w:rPr>
                <w:rFonts w:ascii="Times New Roman" w:eastAsia="Calibri" w:hAnsi="Times New Roman" w:cs="Times New Roman"/>
              </w:rPr>
              <w:t xml:space="preserve"> and freedoms of all members of the community</w:t>
            </w:r>
          </w:p>
          <w:p w14:paraId="23D710B3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 xml:space="preserve">I will respect university property and the property of others; and </w:t>
            </w:r>
          </w:p>
          <w:p w14:paraId="0CA86C29" w14:textId="77777777" w:rsidR="009125B4" w:rsidRPr="00C952E3" w:rsidRDefault="009125B4" w:rsidP="009125B4">
            <w:pPr>
              <w:numPr>
                <w:ilvl w:val="0"/>
                <w:numId w:val="2"/>
              </w:numPr>
              <w:contextualSpacing/>
              <w:rPr>
                <w:rFonts w:ascii="Times New Roman" w:eastAsia="Calibri" w:hAnsi="Times New Roman" w:cs="Times New Roman"/>
              </w:rPr>
            </w:pPr>
            <w:r w:rsidRPr="00C952E3">
              <w:rPr>
                <w:rFonts w:ascii="Times New Roman" w:eastAsia="Calibri" w:hAnsi="Times New Roman" w:cs="Times New Roman"/>
              </w:rPr>
              <w:t>I will not tolerate a lack of respect for these values.</w:t>
            </w:r>
          </w:p>
          <w:p w14:paraId="54C3F6A7" w14:textId="77777777" w:rsidR="009125B4" w:rsidRDefault="009125B4" w:rsidP="001E6882">
            <w:pPr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14:paraId="7CDA4E63" w14:textId="66035281" w:rsidR="009125B4" w:rsidRDefault="009125B4" w:rsidP="003B067A">
            <w:pPr>
              <w:ind w:left="360"/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F785A"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Student Name:</w:t>
            </w:r>
            <w:r w:rsidR="008E51C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Dhriti Adyanthaya</w:t>
            </w:r>
          </w:p>
          <w:p w14:paraId="5DFE377B" w14:textId="4A0A222B" w:rsidR="009125B4" w:rsidRPr="002F785A" w:rsidRDefault="009125B4" w:rsidP="003B067A">
            <w:pPr>
              <w:ind w:left="360"/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2F785A"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Student ID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s</w:t>
            </w:r>
            <w:r w:rsidRPr="002F785A"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:</w:t>
            </w:r>
            <w:r w:rsidR="008E51C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g00074266</w:t>
            </w:r>
          </w:p>
          <w:p w14:paraId="7CA34BE9" w14:textId="77777777" w:rsidR="009125B4" w:rsidRPr="00C952E3" w:rsidRDefault="009125B4" w:rsidP="003B067A">
            <w:pPr>
              <w:ind w:left="360"/>
              <w:contextualSpacing/>
              <w:rPr>
                <w:rFonts w:ascii="Times New Roman" w:eastAsia="Calibri" w:hAnsi="Times New Roman" w:cs="Times New Roman"/>
              </w:rPr>
            </w:pPr>
          </w:p>
        </w:tc>
      </w:tr>
    </w:tbl>
    <w:p w14:paraId="78A6D2FC" w14:textId="77777777" w:rsidR="009125B4" w:rsidRDefault="009125B4" w:rsidP="009125B4"/>
    <w:p w14:paraId="32453203" w14:textId="0128786C" w:rsidR="009125B4" w:rsidRDefault="009125B4" w:rsidP="009125B4"/>
    <w:p w14:paraId="08A06DFA" w14:textId="0DA7BFC7" w:rsidR="00340046" w:rsidRDefault="00340046" w:rsidP="009125B4"/>
    <w:p w14:paraId="7774FDDC" w14:textId="5E3BCAD5" w:rsidR="00340046" w:rsidRDefault="00340046" w:rsidP="009125B4"/>
    <w:p w14:paraId="36E130CF" w14:textId="781A5075" w:rsidR="00340046" w:rsidRDefault="00340046" w:rsidP="009125B4"/>
    <w:p w14:paraId="248DA1D9" w14:textId="6886D9B9" w:rsidR="00340046" w:rsidRDefault="00340046" w:rsidP="009125B4"/>
    <w:p w14:paraId="185B6A85" w14:textId="6907F372" w:rsidR="00340046" w:rsidRDefault="00340046" w:rsidP="00340046">
      <w:pPr>
        <w:pStyle w:val="Heading1"/>
      </w:pPr>
      <w:r>
        <w:t>Link</w:t>
      </w:r>
    </w:p>
    <w:p w14:paraId="71135D37" w14:textId="56C2F9D2" w:rsidR="00340046" w:rsidRDefault="003775FE" w:rsidP="00340046">
      <w:hyperlink r:id="rId8" w:history="1">
        <w:r w:rsidR="001F541F">
          <w:rPr>
            <w:rStyle w:val="Hyperlink"/>
          </w:rPr>
          <w:t>https://github.com/dhritix1999/Dhriti-s_Portfolio</w:t>
        </w:r>
      </w:hyperlink>
    </w:p>
    <w:p w14:paraId="0B7E3A35" w14:textId="1E4C7E04" w:rsidR="00340046" w:rsidRDefault="00340046" w:rsidP="00340046">
      <w:pPr>
        <w:pStyle w:val="Heading1"/>
      </w:pPr>
      <w:r>
        <w:t>Screenshots</w:t>
      </w:r>
    </w:p>
    <w:p w14:paraId="778B2C8D" w14:textId="3F8047F3" w:rsidR="00340046" w:rsidRDefault="00340046" w:rsidP="00340046">
      <w:r>
        <w:rPr>
          <w:noProof/>
        </w:rPr>
        <w:drawing>
          <wp:inline distT="0" distB="0" distL="0" distR="0" wp14:anchorId="37550381" wp14:editId="6C6F8A3B">
            <wp:extent cx="5727700" cy="308737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F2AB" w14:textId="77777777" w:rsidR="001F541F" w:rsidRDefault="001F541F"/>
    <w:p w14:paraId="059E6E52" w14:textId="77777777" w:rsidR="001F541F" w:rsidRDefault="001F541F">
      <w:r>
        <w:rPr>
          <w:noProof/>
        </w:rPr>
        <w:drawing>
          <wp:inline distT="0" distB="0" distL="0" distR="0" wp14:anchorId="7EBB1C3C" wp14:editId="680112EC">
            <wp:extent cx="5727700" cy="308737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4098" w14:textId="77777777" w:rsidR="001F541F" w:rsidRDefault="001F541F">
      <w:r>
        <w:rPr>
          <w:noProof/>
        </w:rPr>
        <w:lastRenderedPageBreak/>
        <w:drawing>
          <wp:inline distT="0" distB="0" distL="0" distR="0" wp14:anchorId="6060FF86" wp14:editId="6E459EC9">
            <wp:extent cx="5727700" cy="308737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4977" w14:textId="77777777" w:rsidR="001F541F" w:rsidRDefault="001F541F"/>
    <w:p w14:paraId="7AF45FEE" w14:textId="77777777" w:rsidR="001F541F" w:rsidRDefault="001F541F"/>
    <w:p w14:paraId="29BD973C" w14:textId="332ED759" w:rsidR="001F541F" w:rsidRDefault="001F541F">
      <w:r>
        <w:rPr>
          <w:noProof/>
        </w:rPr>
        <w:drawing>
          <wp:inline distT="0" distB="0" distL="0" distR="0" wp14:anchorId="0D95CA0F" wp14:editId="4D98B496">
            <wp:extent cx="5727700" cy="308737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67787312" wp14:editId="70178C0F">
            <wp:extent cx="5727700" cy="308737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52E4" w14:textId="1A8F08B4" w:rsidR="001F541F" w:rsidRDefault="001F541F"/>
    <w:p w14:paraId="7C4DA80B" w14:textId="2598BD9F" w:rsidR="001F541F" w:rsidRDefault="001F541F">
      <w:r>
        <w:rPr>
          <w:noProof/>
        </w:rPr>
        <w:drawing>
          <wp:inline distT="0" distB="0" distL="0" distR="0" wp14:anchorId="76A6E10E" wp14:editId="323B3CD0">
            <wp:extent cx="5727700" cy="308737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03B" w14:textId="2570DFF4" w:rsidR="001F541F" w:rsidRDefault="001F541F"/>
    <w:p w14:paraId="764C52BA" w14:textId="2A16AD2E" w:rsidR="001F541F" w:rsidRDefault="001F541F">
      <w:r>
        <w:rPr>
          <w:noProof/>
        </w:rPr>
        <w:lastRenderedPageBreak/>
        <w:drawing>
          <wp:inline distT="0" distB="0" distL="0" distR="0" wp14:anchorId="197797F9" wp14:editId="4DCD8530">
            <wp:extent cx="5727700" cy="308737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83D8" w14:textId="68847606" w:rsidR="001F541F" w:rsidRDefault="001F541F">
      <w:r>
        <w:rPr>
          <w:noProof/>
        </w:rPr>
        <w:drawing>
          <wp:inline distT="0" distB="0" distL="0" distR="0" wp14:anchorId="6548C812" wp14:editId="3344913C">
            <wp:extent cx="5727700" cy="308737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AC1B" w14:textId="55577D26" w:rsidR="001F541F" w:rsidRDefault="001F541F"/>
    <w:p w14:paraId="18690E0C" w14:textId="1A8B05C5" w:rsidR="001F541F" w:rsidRDefault="001F541F">
      <w:r>
        <w:rPr>
          <w:noProof/>
        </w:rPr>
        <w:lastRenderedPageBreak/>
        <w:drawing>
          <wp:inline distT="0" distB="0" distL="0" distR="0" wp14:anchorId="247FF5F7" wp14:editId="5D8A37C9">
            <wp:extent cx="5727700" cy="308737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11AF" w14:textId="254FE61D" w:rsidR="001F541F" w:rsidRPr="001F541F" w:rsidRDefault="001F541F">
      <w:r>
        <w:rPr>
          <w:noProof/>
        </w:rPr>
        <w:drawing>
          <wp:inline distT="0" distB="0" distL="0" distR="0" wp14:anchorId="053BB66A" wp14:editId="3B14BCD2">
            <wp:extent cx="5727700" cy="308737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FE19" w14:textId="77777777" w:rsidR="001F541F" w:rsidRDefault="001F541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6A39658" w14:textId="259C924B" w:rsidR="00340046" w:rsidRDefault="00340046" w:rsidP="00340046">
      <w:pPr>
        <w:pStyle w:val="Heading1"/>
      </w:pPr>
      <w:r>
        <w:lastRenderedPageBreak/>
        <w:t>HTML</w:t>
      </w:r>
    </w:p>
    <w:p w14:paraId="77E179E6" w14:textId="4F903CE5" w:rsidR="00340046" w:rsidRDefault="00340046" w:rsidP="00340046">
      <w:pPr>
        <w:pStyle w:val="Heading2"/>
      </w:pPr>
      <w:r>
        <w:t>Home</w:t>
      </w:r>
    </w:p>
    <w:p w14:paraId="3A0F29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AFA9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0418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257A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E5A8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4708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"IE-edge"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0E87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7B73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title-icon---------&gt;</w:t>
      </w:r>
    </w:p>
    <w:p w14:paraId="0206D9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"images/icon.png"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E383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"/stylings/base.css"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23527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"/stylings/home.css"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C4B10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3AC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7FB5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C33C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66D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B3FEA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E3D39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navigation--------------------------------&gt;</w:t>
      </w:r>
    </w:p>
    <w:p w14:paraId="3DD53A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20D3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521FA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menu---------&gt;</w:t>
      </w:r>
    </w:p>
    <w:p w14:paraId="0F94BC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"toggle"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1275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3612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06406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"/pages/experience.html"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85BAC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"/pages/projects.html"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00232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"/pages/skills.html"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F67CB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F18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646A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6865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B8A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name---------------------------&gt;</w:t>
      </w:r>
    </w:p>
    <w:p w14:paraId="0EA589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0AA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EEDF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"font-size: 26px; color: #6c707c;"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Hello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EE98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5BB2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I'm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mark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Dhriti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mark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C94A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4669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"details"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Changing the world one code at a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time.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4CBF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5044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element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C19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"#contact-form"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Contact 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158A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element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8A3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2E13F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97F48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D8D5D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430B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about-----------------------&gt;</w:t>
      </w:r>
    </w:p>
    <w:p w14:paraId="5E2C7E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F715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text----------------------&gt;</w:t>
      </w:r>
    </w:p>
    <w:p w14:paraId="00F0CC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4C2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About 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409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Computer Science Student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7DA3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I'm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Dhriti Adyanthaya, a fourth-year student getting my bachelours in 'Computer Science' and a minor in 'International Studies' from the American University of Sharjah, U.A.E.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I'm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also a competitive sportswoman who plays badminton for my university. Looking for unique opportunities to utilize and hone my skills as a computer science student and a problem solver in an engineering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environment.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F3ED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"/pages/experience.html"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Learn More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E97F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C609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about-model-----------------&gt;</w:t>
      </w:r>
    </w:p>
    <w:p w14:paraId="487249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"about-model"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DFF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"model"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"/images/dhriti2.jpg"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DDF0B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CB6B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6F0A5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9022F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7E1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C320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contact-form-------------------&gt;</w:t>
      </w:r>
    </w:p>
    <w:p w14:paraId="75C3AE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"contact-form"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91E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"mailto:dhritiadyanthaya14@gmail.com"</w:t>
      </w:r>
    </w:p>
    <w:p w14:paraId="31A555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</w:p>
    <w:p w14:paraId="2EC303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"text/plain"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6E4F5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left---------------------------------------&gt;</w:t>
      </w:r>
    </w:p>
    <w:p w14:paraId="44E684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"contact-left"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6344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"c-l-heading"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"border-top: 2px solid #6b7fe7; border-left: 2px solid #6b7fe7;"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act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"border-bottom: 2px solid #6b7fe7;border-right: 2px solid #6b7fe7;"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715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name--------&gt;</w:t>
      </w:r>
    </w:p>
    <w:p w14:paraId="00D829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"f-name"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CE0A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"color: #d9d9d9;"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88A9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"Full Name"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BDDBEE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F233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email--------&gt;</w:t>
      </w:r>
    </w:p>
    <w:p w14:paraId="5AB873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"f-number"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213C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"color: #d9d9d9;"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Phone No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1F3C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"Contact Number"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"050 1234567"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070837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6F8D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8991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right-------------------------------------------&gt;</w:t>
      </w:r>
    </w:p>
    <w:p w14:paraId="719676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"contact-right"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4751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message--------&gt;</w:t>
      </w:r>
    </w:p>
    <w:p w14:paraId="2F156B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BBD8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"color: #d9d9d9;"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Message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D29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"20"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"Write Message..."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A094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5DDE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submit-</w:t>
      </w:r>
      <w:proofErr w:type="spell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btn</w:t>
      </w:r>
      <w:proofErr w:type="spell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------------&gt;</w:t>
      </w:r>
    </w:p>
    <w:p w14:paraId="1F2B75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"Send Email"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F86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095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2B508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1421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D52D6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E6A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4B1A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3591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copyright--&gt;</w:t>
      </w:r>
    </w:p>
    <w:p w14:paraId="221889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Dhriti Adyanthaya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5C95A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610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DD0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FC9C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"social"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04DB4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"https://www.facebook.com/dhriti.adyanthaya"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"fa fa-facebook-f"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5D6A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"https://www.instagram.com/dhritix1999/"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"fa fa-instagram"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DA91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"https://www.linkedin.com/in/dhriti-adyanthaya-9b5277122/"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"fa fa-linkedin"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196C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"https://github.com/dhritix1999"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"fa fa-github"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6529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0323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368675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206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7CFD06" w14:textId="77777777" w:rsidR="00340046" w:rsidRPr="00340046" w:rsidRDefault="00340046" w:rsidP="00340046"/>
    <w:p w14:paraId="6F2C2216" w14:textId="33FEA60B" w:rsidR="00340046" w:rsidRDefault="00340046" w:rsidP="00340046">
      <w:pPr>
        <w:pStyle w:val="Heading2"/>
      </w:pPr>
      <w:r>
        <w:t>Project</w:t>
      </w:r>
    </w:p>
    <w:p w14:paraId="5422D2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A6BA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01CA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A22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A2EA0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9BC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"IE-edge"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5FB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84B4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title-icon---------&gt;</w:t>
      </w:r>
    </w:p>
    <w:p w14:paraId="391602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"images/icon.png"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3C4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"/stylings/base.css"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056C8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"/stylings/projects.css"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C47B8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7861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817E3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F943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9C45B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82AB8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navigation--&gt;</w:t>
      </w:r>
    </w:p>
    <w:p w14:paraId="79E569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0A6C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EB15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menu---------&gt;</w:t>
      </w:r>
    </w:p>
    <w:p w14:paraId="509B3B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"toggle"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006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7B7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"/pages/home.html"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609BE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"/pages/experience.html"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EEBF5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D3652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"/pages/skills.html"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7FB22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6A2A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CE7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45AA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A6879C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AD38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"project-text"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B1B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6C63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Here are some projects that I had worked on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44A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172903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38D18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2D4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container---------&gt;</w:t>
      </w:r>
    </w:p>
    <w:p w14:paraId="3CE13D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"b-container"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0CF0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box-1----&gt;</w:t>
      </w:r>
    </w:p>
    <w:p w14:paraId="1373A1E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175D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5959D4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2BBA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6B1ADA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100%;</w:t>
      </w:r>
      <w:proofErr w:type="gramEnd"/>
    </w:p>
    <w:p w14:paraId="595F40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margin-left: -25%;"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"https://user-images.githubusercontent.com/50911194/82947603-61610f00-9fb1-11ea-9934-36dabd27d276.PNG"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2D2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8D66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text------&gt;</w:t>
      </w:r>
    </w:p>
    <w:p w14:paraId="179664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1E9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"https://github.com/COE420-SE/Course-Tutoring-On-Demand"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COE 420 Software Engineering: Worked in a team to develop a Course Tutoring on Demand web application using java, html, Oracle SQL and the Apache Tomcat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Server.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BA4DD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C5CD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5A62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box-2----&gt;</w:t>
      </w:r>
    </w:p>
    <w:p w14:paraId="178BF0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A42B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B19FF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EA3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56BC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100%; width:100%"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"https://user-images.githubusercontent.com/50911194/88464922-a7622280-cecf-11ea-852b-3b6f10fbaf9c.PNG"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6D8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9A1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text------&gt;</w:t>
      </w:r>
    </w:p>
    <w:p w14:paraId="700891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B24C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"https://github.com/Zaid-R98/GUI-Project"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CMP 256 GUI: Worked in a team to implement our own version of Conway’s Game of Life using Java and the Swing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library.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A388E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C218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11A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14:paraId="19DDB2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box-3----&gt;</w:t>
      </w:r>
    </w:p>
    <w:p w14:paraId="6923AF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960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C944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100%; width:100%"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"https://user-images.githubusercontent.com/50911194/88394827-1efd5800-cdd1-11ea-9da7-7c7c886311a7.png"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5F89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A9BC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text---&gt;</w:t>
      </w:r>
    </w:p>
    <w:p w14:paraId="76768C2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BF8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"https://github.com/dhritix1999/HospitalDBMS"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CMP 320 Database Systems: Worked in a team of three to build a Hospital database application using Java GUI and Oracle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SQL.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3AB3C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3F96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A7BD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BEAB3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BC61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"b-container"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EEE4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box-4----------------&gt;</w:t>
      </w:r>
    </w:p>
    <w:p w14:paraId="25C98E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6545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1F10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AB5C9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"height:100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%;   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width: 100%;"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"https://static.packt-cdn.com/products/9781787289321/graphics/78a4a37f-0627-4b72-99b3-9a52dc66df4e.png"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F018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F61E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text-----&gt;</w:t>
      </w:r>
    </w:p>
    <w:p w14:paraId="07ED29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5849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"https://github.com/asifrasheed6/Prolog-Parser"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CMP 321 Programming Languages: Working in a team to implement a Recursive Descent Parser using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Python.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5F911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F4E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4921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box-5-------&gt;</w:t>
      </w:r>
    </w:p>
    <w:p w14:paraId="55A94E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31DC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22EF6E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"s-b-img"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"background-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color:black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6DE9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1B41E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100%;"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"https://www.researchgate.net/profile/Md_Masudur_Rahman9/publication/317401664/figure/fig2/AS:504826271408129@1497371370743/Source-Code-Example-Customerjava-Partial.png"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FD93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116F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text-----&gt;</w:t>
      </w:r>
    </w:p>
    <w:p w14:paraId="73E7747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6D2D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CMP 220 Programming II: Developed an HR system program using C++ to manage employees and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48454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4BD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E4BF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box-6---&gt;</w:t>
      </w:r>
    </w:p>
    <w:p w14:paraId="2D89A6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BDF70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"s-b-img"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"background-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color:black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BB52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61EC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  height: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100%;</w:t>
      </w:r>
      <w:proofErr w:type="gramEnd"/>
    </w:p>
    <w:p w14:paraId="26ADB0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margin-left: 25%;"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"https://github.com/dhritix1999/Snake-Game-MVC/raw/master/snakeee.PNG"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4682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7D0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text------&gt;</w:t>
      </w:r>
    </w:p>
    <w:p w14:paraId="32C7F4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8D8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"https://github.com/dhritix1999/Snake-Game-MVC"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Developed the “Snake Game” utilizing the MVC design pattern and building it with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java.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48959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304E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5099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1FFD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486ACD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35F7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about-----------------------&gt;</w:t>
      </w:r>
    </w:p>
    <w:p w14:paraId="2F7783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0135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text----------------------&gt;</w:t>
      </w:r>
    </w:p>
    <w:p w14:paraId="245BB4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912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Course Tutoring on Demand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8B86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This is the demo video for our "University Course Tutoring on Demand" web application that my team and I built for our Software Engineering course. It demonstrates the different functionalities of our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system.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8849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F33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about-model-----------------&gt;</w:t>
      </w:r>
    </w:p>
    <w:p w14:paraId="4DD5BB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"about-model"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79D4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"960"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"540"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controls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CB03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source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"/images/Final Demo.mp4"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"video/mp4"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68A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Your browser does not support the video tag.</w:t>
      </w:r>
    </w:p>
    <w:p w14:paraId="7B4A9A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2650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FDBA1F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DA2A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A5F7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2682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7370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copyright--&gt;</w:t>
      </w:r>
    </w:p>
    <w:p w14:paraId="5DA9C3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Dhriti Adyanthaya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71B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AA8B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AD322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6AC1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FDD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4B153" w14:textId="77777777" w:rsidR="00340046" w:rsidRPr="00340046" w:rsidRDefault="00340046" w:rsidP="00340046"/>
    <w:p w14:paraId="14D65F8B" w14:textId="60BBA1C7" w:rsidR="00340046" w:rsidRDefault="00340046" w:rsidP="00340046">
      <w:pPr>
        <w:pStyle w:val="Heading2"/>
      </w:pPr>
      <w:r>
        <w:t>Experience</w:t>
      </w:r>
    </w:p>
    <w:p w14:paraId="681B620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doctype html--&gt;</w:t>
      </w:r>
    </w:p>
    <w:p w14:paraId="7D8D20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7AC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C0E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541F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737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"IE-edge"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D8D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1213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title-icon---------&gt;</w:t>
      </w:r>
    </w:p>
    <w:p w14:paraId="497479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"images/icon.png"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AC4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"/stylings/base.css"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92363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"/stylings/experience.css"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DA96D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E6A7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A51816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99F2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823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69B88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navigation--------------------------------&gt;</w:t>
      </w:r>
    </w:p>
    <w:p w14:paraId="57CEF9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292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827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menu---------&gt;</w:t>
      </w:r>
    </w:p>
    <w:p w14:paraId="1908AEA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"toggle"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13C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209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"/pages/home.html"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20BAB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4D1E2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"/pages/projects.html"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2DDB2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"/pages/skills.html"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E16E6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9091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F42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1EA0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E6E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name---------------------------&gt;</w:t>
      </w:r>
    </w:p>
    <w:p w14:paraId="06B85FE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44DD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"experience-text"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A8E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3690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Timeline of my education and work experience.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3FA7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121583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AD009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"timeline"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1C59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"container left"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054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8A7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Sept 2017 - Current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DFB1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American University of Sharjah (AUS), Sharjah, U.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A.E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AD2D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Bachelor of Science in Computer Engineering (Senior I) Minor in International Studies</w:t>
      </w:r>
    </w:p>
    <w:p w14:paraId="4BC0D9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Expected graduation date: June 2021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5920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8E6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25B5C9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0383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"container 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D37B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27E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May 2020 - Jun 2020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5324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Intern, International Center for Biosaline Agriculture (ICBA), Dubai, U.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A.E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9966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Worked in a team of two to develop a Customer relationship management (CRM) system using bootstrap, Django framework and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SQLite.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EB3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5DE8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</w:p>
    <w:p w14:paraId="39A1AE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A63F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"container left"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E061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13140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Sep 2009 - Jan 2017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47E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Al 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Diyafah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High School, Dubai, U.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A.E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B251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IGCSE'S, AS level and A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level.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E58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9B4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0C77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"container 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53B5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5EB9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Jul 2015 - Aug 2015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0E29C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Intern, Corporation Bank, Udupi, India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65C23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Carried out the following tasks using the bank’s database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system;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opening several savings account, transaction entry of cash receipt, fixed deposit opening, and closing.</w:t>
      </w:r>
    </w:p>
    <w:p w14:paraId="37D862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Supplementary tasks included: signature scanning and sorting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coins.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648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FB5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BBF0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10883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4666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09E538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9A335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3B77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8014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copyright--&gt;</w:t>
      </w:r>
    </w:p>
    <w:p w14:paraId="6C357A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Dhriti Adyanthaya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AC30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C688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656CD1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0C73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C746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A32BA" w14:textId="77777777" w:rsidR="00340046" w:rsidRPr="00340046" w:rsidRDefault="00340046" w:rsidP="00340046"/>
    <w:p w14:paraId="1FE5FB2E" w14:textId="47E59A07" w:rsidR="00340046" w:rsidRDefault="00340046" w:rsidP="00340046">
      <w:pPr>
        <w:pStyle w:val="Heading2"/>
      </w:pPr>
      <w:r>
        <w:t>Skills</w:t>
      </w:r>
    </w:p>
    <w:p w14:paraId="4854942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4C8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4CCE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8818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2E8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7AFF6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"IE-edge"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606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6029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title-icon---------&gt;</w:t>
      </w:r>
    </w:p>
    <w:p w14:paraId="1D3698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"/stylings/base.css"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280D5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"/stylings/skill.css"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38C3B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2B6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D84126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4829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7A11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CFFE5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navigation--&gt;</w:t>
      </w:r>
    </w:p>
    <w:p w14:paraId="401AF2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556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8CF0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menu---------&gt;</w:t>
      </w:r>
    </w:p>
    <w:p w14:paraId="16EA12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"toggle"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13C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E2F4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"/pages/home.html"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8C928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"/pages/experience.html"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Experience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836A3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"/pages/projects.html"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3365E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7D2CC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ED4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F000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90A5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1B5FEB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3B8E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"project-text"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8A7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Skills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D8E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Here are a few of my skills.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A1A9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E9147E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3C3E2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98D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container---------&gt;</w:t>
      </w:r>
    </w:p>
    <w:p w14:paraId="212014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"b-container"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BDA3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box-1----&gt;</w:t>
      </w:r>
    </w:p>
    <w:p w14:paraId="142A95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A5C0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1D912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B32F0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Programming Languages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09A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040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text------&gt;</w:t>
      </w:r>
    </w:p>
    <w:p w14:paraId="41419B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04EE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541A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C++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572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AD0E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"h-60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1B7C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856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EC3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B2C4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EE3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Java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983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FE31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74AF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C4C6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F430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F28B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620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Python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9C273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9992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8C3A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BB81D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1B0A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921D4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7A12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SQL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1AD27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0979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B5C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87B70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85E3A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C7D6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E2AC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230A62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84A64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EBE3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box-2----&gt;</w:t>
      </w:r>
    </w:p>
    <w:p w14:paraId="03794E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D054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B75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7ECBD3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22C5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Web Programming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FFB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68A6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text------&gt;</w:t>
      </w:r>
    </w:p>
    <w:p w14:paraId="14C747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138C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031B3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7F6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03C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"h-90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F82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E6F8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D56C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2E5F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E02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JavaScript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88A4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DEB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"h-50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2167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9CD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7B95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30AC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3222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CSS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E80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53AA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B873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A82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A1B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69C5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C47F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Django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51F8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894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619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9C72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EEC8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8400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49C9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</w:p>
    <w:p w14:paraId="0B97A5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BE4A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64C7A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box-3----&gt;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7F0FE0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15A9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D26B5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1F658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Tools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879B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5710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text------&gt;</w:t>
      </w:r>
    </w:p>
    <w:p w14:paraId="7C2BDA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7B3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A066A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8086 Emulator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8EA6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8ADF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BA62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5F4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881E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9B5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B023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Maple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5685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4F93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"h-60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CC0A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AC2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B96DE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BB14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DF3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Node-red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0513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CCDF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"h-60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2FC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35B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D463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E70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1E74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CISCO Packet Tracer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5F86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524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4E8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A23A2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9E0F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B2C7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AD15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</w:p>
    <w:p w14:paraId="7D1655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E87F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650D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62A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 2nd row --&gt;</w:t>
      </w:r>
    </w:p>
    <w:p w14:paraId="7E48EF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2437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"b-container"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67AF4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box-4----&gt;</w:t>
      </w:r>
    </w:p>
    <w:p w14:paraId="13BBC5E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509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14:paraId="4768D1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9C4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IDE's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84E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87C1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text------&gt;</w:t>
      </w:r>
    </w:p>
    <w:p w14:paraId="4B0DEE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7314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0F5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Visual Studio code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54D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CBFF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"h-60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503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9BE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1AC7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605B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A75B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Netbeans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6AF9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ECD7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17E3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8418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B9AD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520A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B12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PyCharm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8C117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7F5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"h-80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7CA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512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D4F1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52C4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</w:p>
    <w:p w14:paraId="19392B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3606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Android Studio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AE84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0E78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"h-50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332E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EEB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D25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37B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12A4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</w:p>
    <w:p w14:paraId="024E61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F6D5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7F705B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box-2----&gt;</w:t>
      </w:r>
    </w:p>
    <w:p w14:paraId="148019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1163025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"s-box"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5D6B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14:paraId="00F0A6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2A70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Languages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2367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499F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text------&gt;</w:t>
      </w:r>
    </w:p>
    <w:p w14:paraId="0E6B59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"skills-area"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45DF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A041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English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EE96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FF6A7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"h-100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A4D0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EE9D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17A6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6681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112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Hindi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E12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F97C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"h-70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288F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033F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E804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ACBB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D79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"skill-title"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Tulu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1319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C8E2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"h-90 skill-fill"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1BC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"skill-percent"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C80C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9854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FC2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63D282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E162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</w:p>
    <w:p w14:paraId="6A9B84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7A4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50BF04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4B1496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D209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C436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D81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CF18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DF86A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78FE4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3C47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copyright--&gt;</w:t>
      </w:r>
    </w:p>
    <w:p w14:paraId="618462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Dhriti Adyanthaya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541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6988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75E91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B3B2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D0B9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4004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A4C4D" w14:textId="77777777" w:rsidR="00340046" w:rsidRPr="00340046" w:rsidRDefault="00340046" w:rsidP="00340046"/>
    <w:p w14:paraId="45DF9A36" w14:textId="77777777" w:rsidR="001F541F" w:rsidRDefault="001F541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CD70A3A" w14:textId="0EB4B710" w:rsidR="00340046" w:rsidRDefault="00340046" w:rsidP="00340046">
      <w:pPr>
        <w:pStyle w:val="Heading1"/>
      </w:pPr>
      <w:r>
        <w:lastRenderedPageBreak/>
        <w:t>CSS</w:t>
      </w:r>
    </w:p>
    <w:p w14:paraId="7BD64071" w14:textId="71E15C4B" w:rsidR="00340046" w:rsidRDefault="00340046" w:rsidP="00340046">
      <w:pPr>
        <w:pStyle w:val="Heading2"/>
      </w:pPr>
      <w:r>
        <w:t>Base</w:t>
      </w:r>
      <w:r w:rsidRPr="00340046">
        <w:t xml:space="preserve"> </w:t>
      </w:r>
    </w:p>
    <w:p w14:paraId="4B1B2A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4B15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CSS Document */</w:t>
      </w:r>
    </w:p>
    <w:p w14:paraId="1781C1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7D8E5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D6D8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4E68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09F8B3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1A47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C3A09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list-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84DD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38B0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ECD89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decoration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1BD5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D4E7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CD01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mark.purple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B22E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667cf3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A25B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A0E1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096A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5A56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5C20A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2A5F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space-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between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A6069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57509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BB2CE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B5C2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E9FD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AFC3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E0DE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B2DD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3D5523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BF120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240D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29E1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CDF2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F4F7FF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DA5D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14:paraId="6451F9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D045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1594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2E012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92EA2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1091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A537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47B7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474A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6c707c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13B14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840E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"Nunito"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"Arial"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29BF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7A032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C6C36B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439C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.toggle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C600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FAEE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91BB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D6D3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8DAB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0A7C98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5A9B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D1028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E520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bl;</w:t>
      </w:r>
      <w:proofErr w:type="gramEnd"/>
    </w:p>
    <w:p w14:paraId="340E55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F89B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844AB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323A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039D8F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DC01B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DFDA2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4580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5361C0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8266E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68D6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0BDF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79ED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8D2B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DD9C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BC0E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7FAD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683E24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31479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.copyright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97FC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D0F3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b5b5b5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1AC9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B5BB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47DC20BF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2E10B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E780F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07D3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fr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3A5773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808AA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.c-b-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F8CDB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DFE2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FE83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FF3B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4C9B39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9F607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83CB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5135F5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E198B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50485F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.black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9529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7476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41043C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A9CFC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90BD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2C2DE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38D9BA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D69D8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B66D4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E11E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5769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0177FD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55CC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D88F0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98A56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2202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D88B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085E63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0FAEA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AC3F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1190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71823A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main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41C1C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1150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88BB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999D2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D3FDE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654E1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5729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CF61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D923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A3214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-model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E427F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1AB4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3837C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services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65509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6688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398B7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.b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4C427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36D0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5E270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0DEC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flex-grow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377C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BBC10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8E32E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object-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fit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89C6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68D29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079E8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E1E3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7E7BE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07CB6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0B70BD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970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F3357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main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FAA4C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3604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A46E7C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D3785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605A9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518C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916D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33F9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7E6C9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-model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BC698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DAD8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2BCB2D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about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C252D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5DF9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4487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108B6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52DD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05C5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C838C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BC15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9FB7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14B7E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82F82D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1BACB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1012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1B1CD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D3251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E7ADA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1A0F1E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10647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.toggle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FE0D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4928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29D44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toggle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4D89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\f0c9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AE54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fontAwesome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F33A9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1B0F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2B32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303FD5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toggle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.active:before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BF1F7C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\f00d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BBFC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2DF92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160912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508C4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6312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FD196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68C4F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FC407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3E598A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34E5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5DA2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-box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294C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0F0F0F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E33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EA74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8A7C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D012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5378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33D6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1F1F1F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B381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08980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61D4F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D8FC2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0.10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 ;</w:t>
      </w:r>
    </w:p>
    <w:p w14:paraId="5F16A0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27E4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6F7A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CDAA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1108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8485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0219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963E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EC187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B72B5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AA3A1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899F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B8ED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587DED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87D94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-menu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4C0B3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B19F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7C4728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0F81D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982D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0.15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1565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5EF6A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CD2A2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7A661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4FB96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2B699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3073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grid-template-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C16BB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grid-gap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4CFC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8C2C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288A2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.c-b-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EDE53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43CD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30A4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B15A2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802A6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C79D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EDAE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4DBA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1EE11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528BBB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6B639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7BDD5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BD76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80607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0267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4DC18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80673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A98EA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775FA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2AC7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3A22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9425B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C8CF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C91C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14BA7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E666E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AB2FE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E717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891F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262626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8231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B695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9229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4300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97869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3B7061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6860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262626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5D98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B941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1010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6040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93FD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16172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.message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27D66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D33D4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5E1DC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4CB63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C1C1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924D9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5A937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7BB46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46938C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D9E9331" w14:textId="77777777" w:rsidR="00340046" w:rsidRPr="00340046" w:rsidRDefault="00340046" w:rsidP="00340046"/>
    <w:p w14:paraId="4EE015E8" w14:textId="1689CB5A" w:rsidR="00340046" w:rsidRDefault="00340046" w:rsidP="00340046">
      <w:pPr>
        <w:pStyle w:val="Heading2"/>
      </w:pPr>
      <w:r>
        <w:t>Home</w:t>
      </w:r>
    </w:p>
    <w:p w14:paraId="389F40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8C9A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main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D0944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9142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AF81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F6EE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1FB4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584C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8255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repeat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1122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76%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6A58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"/images/main-dhriti.png"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7D2E4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A5F0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9100C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C00F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E3065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A519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C1D4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11EB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7AD2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F54F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-20%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F2CD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2D58B5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p:nth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.details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54FBB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6c707c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E2E7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C4EF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3513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E36AB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26A30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"Arial"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;;</w:t>
      </w:r>
      <w:proofErr w:type="gramEnd"/>
    </w:p>
    <w:p w14:paraId="0ECF407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E93B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8DF3F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292929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D463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E7F4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A5A1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544A69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5B747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0345450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37642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about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AF1B9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762B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110vh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73E5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2CB4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/images/galaxy-background.jpg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10592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D8B2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4FD5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B34CB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91CE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space-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between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9DD2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94204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A6EB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FB117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7E059C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E108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20399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74D8F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57B66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1267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2627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5CFD4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22C2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9D59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81C4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50BF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5BD5B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C7DE6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F519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E7EC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117729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37017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3F49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0.90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ECCC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777B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9D62F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8EC507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a.button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CD840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4246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A91A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67468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0A54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4E40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0ADC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C6B08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6FA4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</w:p>
    <w:p w14:paraId="34FA50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larger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FB9F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30F3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9EACBB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a.button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952C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D262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2C60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038E1A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DAE48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20E38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-model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A86E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9479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088A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7AD1D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74B1C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78E2D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46BF9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0D3D3B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11387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50C9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5BDD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46A2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D4F1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351B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67364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3E4A77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#contact-form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5F8AB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E323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C371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DF56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1A1A1A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FF41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71A7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2B8C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14C2F3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60DAB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8C25A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8D9D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F0B5F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826E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D2F1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9944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}</w:t>
      </w:r>
    </w:p>
    <w:p w14:paraId="23DA76E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113B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23F8A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0650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5D06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BEC1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0F20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space-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between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6861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0.08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7B1A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6B973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14:paraId="538EB7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31EA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FBBC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7B77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9DC2E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4A2B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653E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2E84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97F7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1B1B1B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F6AB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0FAA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1F86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8606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0B384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2018B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.c-l-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4D5E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41B35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8A5A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B788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E959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0D9E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7889D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F18CB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4C9D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5165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A26D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5543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3F97F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5AD376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13467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BFBFBF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7C32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ACE9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181D5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EE2F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B348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E70B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AD2D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BA8BB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8DC1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#929292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49AC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735B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7F47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AE65F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input::placeholder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ED6A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input::placeholder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90BA6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F32A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C45A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4CC70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-number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F8D4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.f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-name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203EF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17d1ac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0CB3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5C8D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.message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font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A025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B8594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4E4E4E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46B2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46DF9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4FC20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78847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.message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22992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F8E50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0A7808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9DF7CB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BF8F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320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E896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D307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E167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48A4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CE15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EBEBEB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19E03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BAF5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D6126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::placeholder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3051D3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b8b8b8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3EE1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5FFA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0F3D4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AF1E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E40F6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button:active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4EDE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1.04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BDE23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9BCA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3A8A9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87A5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6F707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DF3A5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7308C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7C6F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C223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D7212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1F09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B34F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e6e3e3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FC79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C636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1711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6F854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FDA69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1913A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21464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135429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C8156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000000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E9A8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2B0508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B1BEE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000000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865E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D6C4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32B8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8E14D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-icons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5AB8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576C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F812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F27B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5677E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E71EF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404D6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A3FD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499D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27D0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75DFA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81172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51C7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66E9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17EA2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7EA5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935C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3D76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E847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0B8A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D78F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AB8C0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CBCBCB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271C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8B38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214CD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1687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000000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5D08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1F8D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}</w:t>
      </w:r>
    </w:p>
    <w:p w14:paraId="5380A5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95EB2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F6C9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2B2B2B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8D36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2744A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F4AFADC" w14:textId="77777777" w:rsidR="00340046" w:rsidRPr="00340046" w:rsidRDefault="00340046" w:rsidP="00340046"/>
    <w:p w14:paraId="6388D2F6" w14:textId="0F2381B2" w:rsidR="00340046" w:rsidRDefault="00340046" w:rsidP="00340046">
      <w:pPr>
        <w:pStyle w:val="Heading2"/>
      </w:pPr>
      <w:r>
        <w:t>Project</w:t>
      </w:r>
    </w:p>
    <w:p w14:paraId="2C2ECB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3987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"utf-8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";</w:t>
      </w:r>
      <w:proofErr w:type="gramEnd"/>
    </w:p>
    <w:p w14:paraId="2C0CA375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BE790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DB0A5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BB97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AAA3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4C61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15630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280D95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41FEF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3891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3128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EC49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50C08C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5D08C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A8E9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139A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093B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458D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5D46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37372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4EF7EFF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8BECD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E516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A1DB7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6DD2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 MT'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Calibri,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'Trebuchet MS'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230A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C5FCA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21F4FC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E87EAB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44EA2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D82C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2153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7D6B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208584AD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3FA6D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services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DF01CE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90EC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C757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7DC5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1C0E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5296C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6F3C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790BF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2DCC50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3D10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BA6D9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AFC5F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EEF9A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90B2A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7B11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6D870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E1DD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0AAF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650AE1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D700D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ED0F1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D2DA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2662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AE4F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338C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D9EC6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F2C50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1CD8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AF19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37F0A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BD2EA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2B2B2B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8C90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7FDEE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98028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A542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EDF8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61BB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5B83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D133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DA4FF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.b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DBFD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9A50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04AA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1353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06A0F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6FEF14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1FE114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-b-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AE9C7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8829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A84E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AD92DD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8BF7B2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4E535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426C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5123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1E1E1E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C199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2D82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E145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431A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582AA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B68E9B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2DAC9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5DF5B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A768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5A67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3B1BA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A054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box;</w:t>
      </w:r>
      <w:proofErr w:type="gramEnd"/>
    </w:p>
    <w:p w14:paraId="78E0DC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786A5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-line-clamp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94D3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-box-orient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8BD9B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2C3C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ellipsis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17714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9625D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BA4D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0.50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4873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98CFC9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0C217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0D49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BBE5A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#151515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6565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01022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BDA2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0D62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8C85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E8DF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DABC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6E34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DCB4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6F5FF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-box:hover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661F6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3CF5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B1DD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A9707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F0B314D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6F44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about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6932B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0BBE2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8B13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8058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8C0CA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29DBD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E311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35AC5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space-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between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215D7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0CAD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66E63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59B03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E719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BB87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5330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0D76C7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C9BE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A3DE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8A09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59BC56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EFC5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6926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E49B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2030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2FF22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0E1BD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237D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8CD8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495711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47682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73049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0.90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841B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0EA7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9473F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3D6B6D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a.button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45D6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4160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1C531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AB927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1F7A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B26B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C0FB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7C74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A065B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</w:p>
    <w:p w14:paraId="786C42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larger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C4B9A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6C32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0E1E1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a.button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83C2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D268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FE39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2E74A0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603353B1" w14:textId="77777777" w:rsidR="00340046" w:rsidRPr="00340046" w:rsidRDefault="00340046" w:rsidP="00340046"/>
    <w:p w14:paraId="13120EB2" w14:textId="427E5361" w:rsidR="00340046" w:rsidRDefault="00340046" w:rsidP="00340046">
      <w:pPr>
        <w:pStyle w:val="Heading2"/>
      </w:pPr>
      <w:r>
        <w:t>Experience</w:t>
      </w:r>
    </w:p>
    <w:p w14:paraId="07699C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"utf-8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9EE607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EB9E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D2C1C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549E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478D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06DE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78A64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3F1F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7A956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63CD5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CA21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743E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CA028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4B0F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.experience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8F3A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B99E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01C5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06748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B0FF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434A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09FCE4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7DB87C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.experience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87E1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E1587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0AA2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F951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 MT'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Calibri,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'Trebuchet MS'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BE52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7C5C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2FDC0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.experience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C28D8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BC9F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2DBC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B344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5D70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}</w:t>
      </w:r>
    </w:p>
    <w:p w14:paraId="5CAD8F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95CC1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DB06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EE55A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DFF0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D185E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</w:p>
    <w:p w14:paraId="5AEDE5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37C2F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41CA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Helvetica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0BD9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A9595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792CA5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The actual timeline (the vertical ruler) */</w:t>
      </w:r>
    </w:p>
    <w:p w14:paraId="456977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.timeline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A2B60E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3207B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DCF9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F0C5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FD268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5F612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The actual timeline (the vertical ruler) */</w:t>
      </w:r>
    </w:p>
    <w:p w14:paraId="2C337B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.timeline::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E15BF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5248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C0BF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8B5D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8A7C1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C7C2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-25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89AF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2A508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60D51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5DC93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A173B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Container around content */</w:t>
      </w:r>
    </w:p>
    <w:p w14:paraId="684560E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8A40D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96C6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3DAD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39AD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B1EB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F9325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B098F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The circles on the timeline */</w:t>
      </w:r>
    </w:p>
    <w:p w14:paraId="28E052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.container::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0BB44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3B24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EB15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983C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55326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7C16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81A2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4253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7BA65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A8A4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C466F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2AEBA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43DE60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Place the container to the left */</w:t>
      </w:r>
    </w:p>
    <w:p w14:paraId="65AE9B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.left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69BA1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85DA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914DC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05224A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Place the container to the right */</w:t>
      </w:r>
    </w:p>
    <w:p w14:paraId="4A558E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F4527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001C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E4D129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DD03A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Add arrows to the left container (pointing right) */</w:t>
      </w:r>
    </w:p>
    <w:p w14:paraId="286A9B3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.left::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CD0463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21CA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53FE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6780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C1FCA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060BB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FBAF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9B4E3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1424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BC42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4036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A6D79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4D679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Add arrows to the right container (pointing left) */</w:t>
      </w:r>
    </w:p>
    <w:p w14:paraId="52FCEF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.right::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C7889E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4FFE3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D8A23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D47C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C7E6E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F329D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987D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01A60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4A1E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8B646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9882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3E3124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9408A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Fix the circle for containers on the right side */</w:t>
      </w:r>
    </w:p>
    <w:p w14:paraId="6C111B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.right::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75989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F4E34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DBFFD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9634D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The actual content */</w:t>
      </w:r>
    </w:p>
    <w:p w14:paraId="01AC8B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3694D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D7FEB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528B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B1B3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38AA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1BF1D1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6FA711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Media queries - Responsive timeline on screens less than 600px wide */</w:t>
      </w:r>
    </w:p>
    <w:p w14:paraId="70D287E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7B49A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Place the </w:t>
      </w:r>
      <w:proofErr w:type="spellStart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timelime</w:t>
      </w:r>
      <w:proofErr w:type="spellEnd"/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 to the left */</w:t>
      </w:r>
    </w:p>
    <w:p w14:paraId="469295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.timeline::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0807C8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31px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34DD0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310BEB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47188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Full-width containers */</w:t>
      </w:r>
    </w:p>
    <w:p w14:paraId="72882F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DA155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60BBC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103A0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8EE0A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84C62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562CC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Make sure that all arrows are pointing leftwards */</w:t>
      </w:r>
    </w:p>
    <w:p w14:paraId="7A4B55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.container::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711D4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1B068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D6B89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747E9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29BC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93348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F737FE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Make sure all circles are at the same spot */</w:t>
      </w:r>
    </w:p>
    <w:p w14:paraId="2CFE6E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.left::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.right::after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7D862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5996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EE1B8F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480FB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6A9955"/>
          <w:sz w:val="21"/>
          <w:szCs w:val="21"/>
        </w:rPr>
        <w:t>/* Make all right containers behave like the left ones */</w:t>
      </w:r>
    </w:p>
    <w:p w14:paraId="734C742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711E9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35811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0A574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3517999" w14:textId="77777777" w:rsidR="00340046" w:rsidRPr="00340046" w:rsidRDefault="00340046" w:rsidP="00340046"/>
    <w:p w14:paraId="36CA88A6" w14:textId="77777777" w:rsidR="00340046" w:rsidRPr="00340046" w:rsidRDefault="00340046" w:rsidP="00340046">
      <w:pPr>
        <w:pStyle w:val="Heading2"/>
      </w:pPr>
      <w:r>
        <w:t>skills</w:t>
      </w:r>
    </w:p>
    <w:p w14:paraId="3DA72F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C615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@charset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"utf-8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";</w:t>
      </w:r>
      <w:proofErr w:type="gramEnd"/>
    </w:p>
    <w:p w14:paraId="373811D6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D11047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0E6807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DB00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A7E7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78B0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A1378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7F8B7C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BAFB5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D29F4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3648F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margin-block-start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9A904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margin-block-end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69D345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7ED5A2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7A74EC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85D0E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20vh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AC18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4791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A201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30F0C7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635EFD2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E23015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F7FCB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6b7fe7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A7C21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CDC79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'Gill Sans MT'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Calibri,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'Trebuchet MS'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sans-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6FDB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C3FF0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4BE91E6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.project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94137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FC20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7846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24B30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F5A8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14:paraId="2A3BF820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AAA6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services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2C0D79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1C2D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18B8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71AE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42FC3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D1C5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A140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24E6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53AAEFF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edf1fd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C5F8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8D68C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9E8A12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C7B65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.skills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4F3D3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94a1e4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</w:p>
    <w:p w14:paraId="58FC0F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F8CA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large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73F1F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1635C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118AF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2066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0C81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0.30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D0F2D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0075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954DA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D0D2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629CD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-heading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CDD61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9BE84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2AF29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9A95C0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13B615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#161616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120B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48EB8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818B3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C694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416BB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CE02E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5327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2B88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21E392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.b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C829E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FEC3D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ACC6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427F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A1F67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1DD9F8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E3CD9A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F76A19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521706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E0E2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704A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1E1E1E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F8BDC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9518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E5D3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E184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A8420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7FA416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-b-text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AC59C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FDBC3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2AE4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7D638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611B9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6B99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box;</w:t>
      </w:r>
      <w:proofErr w:type="gramEnd"/>
    </w:p>
    <w:p w14:paraId="14F99E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3BD27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-line-clamp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05B97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-box-orient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A8870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5038D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text-overflow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ellipsis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A12C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5940A41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FE4DF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-type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A4FB7D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calibri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4DAE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FFFFFF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1F7E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#151515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4082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E85B1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FAFA7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6765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B9104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B29DC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5CC72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50B21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CC88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CA60A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-box:hover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8F871E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35625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0A4D6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348C2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96D1177" w14:textId="77777777" w:rsidR="00340046" w:rsidRPr="00340046" w:rsidRDefault="00340046" w:rsidP="0034004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43ECD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.skills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-area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0E253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A0488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0AC57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4589E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7C8DE9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01098E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</w:t>
      </w:r>
      <w:proofErr w:type="gram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7C5CEE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9F1B4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E5745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1AC09E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00427B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-title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A74D1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9142A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B758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BB26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7B357B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63823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-bar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2C8FF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F5BEA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9EE1A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44BD1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16A58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D9BA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CD495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7840E3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021110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-fill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F96AE8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34004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143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143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241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B256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AA3DD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13E57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57813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flex-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end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05EE0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897FD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F9901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1A162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DD1A94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F5880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.skill</w:t>
      </w:r>
      <w:proofErr w:type="gramEnd"/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-percent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13862A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2E8E3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413C2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52BE49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.h-100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FED1A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h-90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178EB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CB9F0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EA1D75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CF1D1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.h-90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19BD83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h-90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C1ABA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E366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0E9FD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BB9012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.h-80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36DEA7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h-80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C7D08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96F4C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03A33C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3E0B12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.h-70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DF8316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h-70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8C244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583B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FEE1A5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74B0A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.h-60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3AAC47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h-60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4037E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ACE8D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76C5C3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1B607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D7BA7D"/>
          <w:sz w:val="21"/>
          <w:szCs w:val="21"/>
        </w:rPr>
        <w:t>.h-50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C51441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h-50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AE3E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AA83D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79100E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0DCC5C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h-100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09B788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276B666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43457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5CCE93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to {</w:t>
      </w:r>
    </w:p>
    <w:p w14:paraId="311B5D3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D3BA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2B90B4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FF238F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h-90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A8090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012CF74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160FD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A6A90C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to {</w:t>
      </w:r>
    </w:p>
    <w:p w14:paraId="554140A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5A2F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5E6E29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590A9A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9C8646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h-80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7C16264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00E88A6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12060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27E235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to {</w:t>
      </w:r>
    </w:p>
    <w:p w14:paraId="6C1FB70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BD2DFC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F99D71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BDC7BB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482314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h-70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1AA6EC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0268A24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2683C5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799DE58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to {</w:t>
      </w:r>
    </w:p>
    <w:p w14:paraId="64F3E0FA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0AB60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}}</w:t>
      </w:r>
    </w:p>
    <w:p w14:paraId="64F70BC1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8ACED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h-60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C2E053F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from {</w:t>
      </w:r>
    </w:p>
    <w:p w14:paraId="5C8BEE2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3CCEDE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AD9266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to {</w:t>
      </w:r>
    </w:p>
    <w:p w14:paraId="57A29B06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22271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D41BAF9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DAECFB3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662FFF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0046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h-50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F0161F7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from {</w:t>
      </w:r>
    </w:p>
    <w:p w14:paraId="2318416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9121CB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ECA56BD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to {</w:t>
      </w:r>
    </w:p>
    <w:p w14:paraId="336E836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400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00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B2D7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4FADEF2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747BD50" w14:textId="77777777" w:rsidR="00340046" w:rsidRPr="00340046" w:rsidRDefault="00340046" w:rsidP="0034004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004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41EA3D8" w14:textId="3D9D6414" w:rsidR="00340046" w:rsidRDefault="00FD7D23" w:rsidP="00FD7D23">
      <w:pPr>
        <w:pStyle w:val="Heading1"/>
      </w:pPr>
      <w:r>
        <w:lastRenderedPageBreak/>
        <w:t>References</w:t>
      </w:r>
    </w:p>
    <w:p w14:paraId="5A1529CE" w14:textId="02B40103" w:rsidR="00FD7D23" w:rsidRDefault="00FD7D23" w:rsidP="00FD7D23">
      <w:r>
        <w:t>1. w3schools</w:t>
      </w:r>
    </w:p>
    <w:p w14:paraId="4E977CF9" w14:textId="31EDDDFA" w:rsidR="00FD7D23" w:rsidRPr="00FD7D23" w:rsidRDefault="00FD7D23" w:rsidP="00FD7D23">
      <w:r>
        <w:t xml:space="preserve">2. </w:t>
      </w:r>
      <w:proofErr w:type="spellStart"/>
      <w:r>
        <w:t>youtube</w:t>
      </w:r>
      <w:proofErr w:type="spellEnd"/>
    </w:p>
    <w:sectPr w:rsidR="00FD7D23" w:rsidRPr="00FD7D23" w:rsidSect="008938E1">
      <w:footerReference w:type="even" r:id="rId19"/>
      <w:footerReference w:type="default" r:id="rId20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ADE343" w14:textId="77777777" w:rsidR="003775FE" w:rsidRDefault="003775FE">
      <w:r>
        <w:separator/>
      </w:r>
    </w:p>
  </w:endnote>
  <w:endnote w:type="continuationSeparator" w:id="0">
    <w:p w14:paraId="5DDFAD79" w14:textId="77777777" w:rsidR="003775FE" w:rsidRDefault="003775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68943817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0AB3D3D" w14:textId="77777777" w:rsidR="00E54649" w:rsidRDefault="005E2DCD" w:rsidP="000A19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4591850" w14:textId="77777777" w:rsidR="00E54649" w:rsidRDefault="003775FE" w:rsidP="00E5464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7662240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CB6194E" w14:textId="77777777" w:rsidR="00E54649" w:rsidRDefault="005E2DCD" w:rsidP="000A19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10F596DC" w14:textId="77777777" w:rsidR="00E54649" w:rsidRDefault="003775FE" w:rsidP="00E5464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17B03D" w14:textId="77777777" w:rsidR="003775FE" w:rsidRDefault="003775FE">
      <w:r>
        <w:separator/>
      </w:r>
    </w:p>
  </w:footnote>
  <w:footnote w:type="continuationSeparator" w:id="0">
    <w:p w14:paraId="66247234" w14:textId="77777777" w:rsidR="003775FE" w:rsidRDefault="003775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457603"/>
    <w:multiLevelType w:val="hybridMultilevel"/>
    <w:tmpl w:val="418CF82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8FC751F"/>
    <w:multiLevelType w:val="hybridMultilevel"/>
    <w:tmpl w:val="EAECFD6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683598"/>
    <w:multiLevelType w:val="hybridMultilevel"/>
    <w:tmpl w:val="7CB2314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CA526B"/>
    <w:multiLevelType w:val="hybridMultilevel"/>
    <w:tmpl w:val="F188816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F45460"/>
    <w:multiLevelType w:val="hybridMultilevel"/>
    <w:tmpl w:val="ED4C3A16"/>
    <w:lvl w:ilvl="0" w:tplc="755A754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3952E7"/>
    <w:multiLevelType w:val="hybridMultilevel"/>
    <w:tmpl w:val="5A784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766A49"/>
    <w:multiLevelType w:val="hybridMultilevel"/>
    <w:tmpl w:val="E41C95A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0600A6"/>
    <w:multiLevelType w:val="hybridMultilevel"/>
    <w:tmpl w:val="FD38D4E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6"/>
  </w:num>
  <w:num w:numId="5">
    <w:abstractNumId w:val="0"/>
  </w:num>
  <w:num w:numId="6">
    <w:abstractNumId w:val="2"/>
  </w:num>
  <w:num w:numId="7">
    <w:abstractNumId w:val="7"/>
  </w:num>
  <w:num w:numId="8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Hend Tarek Elghazaly">
    <w15:presenceInfo w15:providerId="AD" w15:userId="S::helghazaly@aus.edu::dc87e23f-66e6-4f07-9dac-0be5967ade9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M2NDGxsLC0MDU1NDBQ0lEKTi0uzszPAykwrgUA+y4ECSwAAAA="/>
  </w:docVars>
  <w:rsids>
    <w:rsidRoot w:val="009125B4"/>
    <w:rsid w:val="001B188E"/>
    <w:rsid w:val="001D4FD3"/>
    <w:rsid w:val="001E6882"/>
    <w:rsid w:val="001F541F"/>
    <w:rsid w:val="00272568"/>
    <w:rsid w:val="002E2239"/>
    <w:rsid w:val="00340046"/>
    <w:rsid w:val="0037633E"/>
    <w:rsid w:val="003775FE"/>
    <w:rsid w:val="005842FB"/>
    <w:rsid w:val="005E2DCD"/>
    <w:rsid w:val="00673BF2"/>
    <w:rsid w:val="006D4D98"/>
    <w:rsid w:val="0081149E"/>
    <w:rsid w:val="008E51C8"/>
    <w:rsid w:val="009125B4"/>
    <w:rsid w:val="009B5DE3"/>
    <w:rsid w:val="00A52BBD"/>
    <w:rsid w:val="00AB4B87"/>
    <w:rsid w:val="00B814FD"/>
    <w:rsid w:val="00CA1ECE"/>
    <w:rsid w:val="00D522E3"/>
    <w:rsid w:val="00D96437"/>
    <w:rsid w:val="00DC6A83"/>
    <w:rsid w:val="00E00E98"/>
    <w:rsid w:val="00E556FE"/>
    <w:rsid w:val="00E838AE"/>
    <w:rsid w:val="00ED3B53"/>
    <w:rsid w:val="00FD7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CE97F"/>
  <w15:chartTrackingRefBased/>
  <w15:docId w15:val="{C04DA6EE-A9F2-C143-A569-B9E6DFBA4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25B4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004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00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25B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125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25B4"/>
    <w:rPr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9125B4"/>
  </w:style>
  <w:style w:type="character" w:customStyle="1" w:styleId="pl-c">
    <w:name w:val="pl-c"/>
    <w:basedOn w:val="DefaultParagraphFont"/>
    <w:rsid w:val="00AB4B87"/>
  </w:style>
  <w:style w:type="character" w:customStyle="1" w:styleId="pl-k">
    <w:name w:val="pl-k"/>
    <w:basedOn w:val="DefaultParagraphFont"/>
    <w:rsid w:val="00AB4B87"/>
  </w:style>
  <w:style w:type="character" w:customStyle="1" w:styleId="pl-s1">
    <w:name w:val="pl-s1"/>
    <w:basedOn w:val="DefaultParagraphFont"/>
    <w:rsid w:val="00AB4B87"/>
  </w:style>
  <w:style w:type="character" w:customStyle="1" w:styleId="pl-c1">
    <w:name w:val="pl-c1"/>
    <w:basedOn w:val="DefaultParagraphFont"/>
    <w:rsid w:val="00AB4B87"/>
  </w:style>
  <w:style w:type="character" w:customStyle="1" w:styleId="pl-en">
    <w:name w:val="pl-en"/>
    <w:basedOn w:val="DefaultParagraphFont"/>
    <w:rsid w:val="00AB4B87"/>
  </w:style>
  <w:style w:type="character" w:customStyle="1" w:styleId="pl-kos">
    <w:name w:val="pl-kos"/>
    <w:basedOn w:val="DefaultParagraphFont"/>
    <w:rsid w:val="00AB4B87"/>
  </w:style>
  <w:style w:type="character" w:customStyle="1" w:styleId="pl-s">
    <w:name w:val="pl-s"/>
    <w:basedOn w:val="DefaultParagraphFont"/>
    <w:rsid w:val="00AB4B87"/>
  </w:style>
  <w:style w:type="character" w:customStyle="1" w:styleId="pl-smi">
    <w:name w:val="pl-smi"/>
    <w:basedOn w:val="DefaultParagraphFont"/>
    <w:rsid w:val="00AB4B87"/>
  </w:style>
  <w:style w:type="character" w:customStyle="1" w:styleId="Heading1Char">
    <w:name w:val="Heading 1 Char"/>
    <w:basedOn w:val="DefaultParagraphFont"/>
    <w:link w:val="Heading1"/>
    <w:uiPriority w:val="9"/>
    <w:rsid w:val="0034004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4004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customStyle="1" w:styleId="msonormal0">
    <w:name w:val="msonormal"/>
    <w:basedOn w:val="Normal"/>
    <w:rsid w:val="0034004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1F54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5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3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45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1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2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6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0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0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hritix1999/Dhriti-s_Portfolio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46</Pages>
  <Words>6476</Words>
  <Characters>36919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Elghazaly</dc:creator>
  <cp:keywords/>
  <dc:description/>
  <cp:lastModifiedBy>Dhriti Adyanthaya</cp:lastModifiedBy>
  <cp:revision>7</cp:revision>
  <dcterms:created xsi:type="dcterms:W3CDTF">2020-10-04T19:49:00Z</dcterms:created>
  <dcterms:modified xsi:type="dcterms:W3CDTF">2020-10-04T20:19:00Z</dcterms:modified>
</cp:coreProperties>
</file>