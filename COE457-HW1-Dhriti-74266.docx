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2944AE" w14:textId="6B0A964D" w:rsidR="009125B4" w:rsidRDefault="009125B4" w:rsidP="009125B4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noProof/>
          <w:u w:color="000000"/>
        </w:rPr>
        <w:drawing>
          <wp:inline distT="0" distB="0" distL="0" distR="0" wp14:anchorId="168F7006" wp14:editId="17C94D68">
            <wp:extent cx="1617134" cy="1617134"/>
            <wp:effectExtent l="0" t="0" r="0" b="0"/>
            <wp:docPr id="1073741825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image1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5722" cy="16257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73C8CEE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68F7741E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782E8979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2C5CDA59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013157AF" w14:textId="77777777" w:rsidR="009125B4" w:rsidRPr="002F785A" w:rsidRDefault="009125B4" w:rsidP="009125B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COE457</w:t>
      </w:r>
      <w:r w:rsidRPr="002F785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Internet and IoT Programming</w:t>
      </w:r>
    </w:p>
    <w:p w14:paraId="5CFD95C3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076734BC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1D5EB58A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55672D2C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723CDA1B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238837F2" w14:textId="77777777" w:rsidR="009125B4" w:rsidRPr="00B609CE" w:rsidRDefault="009125B4" w:rsidP="009125B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D6F563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4090B2D4" w14:textId="77777777" w:rsidR="009125B4" w:rsidRPr="00B609CE" w:rsidRDefault="009125B4" w:rsidP="009125B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293D05" w14:textId="43CF7CA5" w:rsidR="009125B4" w:rsidRDefault="001E6882" w:rsidP="009125B4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HW1</w:t>
      </w:r>
    </w:p>
    <w:p w14:paraId="6B169FA9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5DF81519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114E3FEB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01F6DA10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76185A6C" w14:textId="77777777" w:rsidR="009125B4" w:rsidRDefault="009125B4" w:rsidP="009125B4">
      <w:pPr>
        <w:rPr>
          <w:ins w:id="0" w:author="Hend Tarek Elghazaly" w:date="2020-02-09T15:12:00Z"/>
          <w:rFonts w:ascii="Times New Roman" w:eastAsia="Times New Roman" w:hAnsi="Times New Roman" w:cs="Times New Roman"/>
          <w:b/>
        </w:rPr>
      </w:pPr>
    </w:p>
    <w:p w14:paraId="1F51CD6F" w14:textId="77777777" w:rsidR="009125B4" w:rsidRPr="00C952E3" w:rsidRDefault="009125B4" w:rsidP="009125B4">
      <w:pPr>
        <w:rPr>
          <w:rFonts w:ascii="Times New Roman" w:eastAsia="Times New Roman" w:hAnsi="Times New Roman" w:cs="Times New Roman"/>
          <w:b/>
        </w:rPr>
      </w:pPr>
      <w:r w:rsidRPr="00C952E3">
        <w:rPr>
          <w:rFonts w:ascii="Times New Roman" w:eastAsia="Times New Roman" w:hAnsi="Times New Roman" w:cs="Times New Roman"/>
          <w:b/>
        </w:rPr>
        <w:t>Academic Integrity Pledge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9125B4" w:rsidRPr="00C952E3" w14:paraId="1FA42EDF" w14:textId="77777777" w:rsidTr="003B067A">
        <w:tc>
          <w:tcPr>
            <w:tcW w:w="9576" w:type="dxa"/>
            <w:shd w:val="clear" w:color="auto" w:fill="auto"/>
          </w:tcPr>
          <w:p w14:paraId="2042F0F8" w14:textId="77777777" w:rsidR="009125B4" w:rsidRPr="00C952E3" w:rsidRDefault="009125B4" w:rsidP="003B067A">
            <w:pPr>
              <w:rPr>
                <w:rFonts w:ascii="Times New Roman" w:eastAsia="Times New Roman" w:hAnsi="Times New Roman" w:cs="Times New Roman"/>
              </w:rPr>
            </w:pPr>
            <w:r w:rsidRPr="00C952E3">
              <w:rPr>
                <w:rFonts w:ascii="Times New Roman" w:eastAsia="Times New Roman" w:hAnsi="Times New Roman" w:cs="Times New Roman"/>
              </w:rPr>
              <w:t>As a student of American University of Sharjah, I here by state that I will abide by the AUS Integrity Pledge that:</w:t>
            </w:r>
          </w:p>
          <w:p w14:paraId="4323252C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 xml:space="preserve">I will hold myself accountable for all that I say and write. </w:t>
            </w:r>
          </w:p>
          <w:p w14:paraId="3655E2F9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>I will hold myself responsible for the academic integrity of my work</w:t>
            </w:r>
          </w:p>
          <w:p w14:paraId="17F14A11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>I will not carry out unauthorized copying or printing of the work of others</w:t>
            </w:r>
          </w:p>
          <w:p w14:paraId="1EB33F53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>I will not misrepresent my work nor give or receive unauthorized aid</w:t>
            </w:r>
          </w:p>
          <w:p w14:paraId="5D912220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>I will behave in a manner that demonstrates concern for the personal dignity, rights and freedoms of all members of the community</w:t>
            </w:r>
          </w:p>
          <w:p w14:paraId="23D710B3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 xml:space="preserve">I will respect university property and the property of others; and </w:t>
            </w:r>
          </w:p>
          <w:p w14:paraId="0CA86C29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>I will not tolerate a lack of respect for these values.</w:t>
            </w:r>
          </w:p>
          <w:p w14:paraId="54C3F6A7" w14:textId="77777777" w:rsidR="009125B4" w:rsidRDefault="009125B4" w:rsidP="001E6882">
            <w:pPr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14:paraId="7CDA4E63" w14:textId="66035281" w:rsidR="009125B4" w:rsidRDefault="009125B4" w:rsidP="003B067A">
            <w:pPr>
              <w:ind w:left="360"/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2F785A"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  <w:t>Student Name:</w:t>
            </w:r>
            <w:r w:rsidR="008E51C8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Dhriti Adyanthaya</w:t>
            </w:r>
          </w:p>
          <w:p w14:paraId="5DFE377B" w14:textId="4A0A222B" w:rsidR="009125B4" w:rsidRPr="002F785A" w:rsidRDefault="009125B4" w:rsidP="003B067A">
            <w:pPr>
              <w:ind w:left="360"/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2F785A"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  <w:t>Student ID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  <w:t>s</w:t>
            </w:r>
            <w:r w:rsidRPr="002F785A"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  <w:t>:</w:t>
            </w:r>
            <w:r w:rsidR="008E51C8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g00074266</w:t>
            </w:r>
          </w:p>
          <w:p w14:paraId="7CA34BE9" w14:textId="77777777" w:rsidR="009125B4" w:rsidRPr="00C952E3" w:rsidRDefault="009125B4" w:rsidP="003B067A">
            <w:pPr>
              <w:ind w:left="360"/>
              <w:contextualSpacing/>
              <w:rPr>
                <w:rFonts w:ascii="Times New Roman" w:eastAsia="Calibri" w:hAnsi="Times New Roman" w:cs="Times New Roman"/>
              </w:rPr>
            </w:pPr>
          </w:p>
        </w:tc>
      </w:tr>
    </w:tbl>
    <w:p w14:paraId="78A6D2FC" w14:textId="77777777" w:rsidR="009125B4" w:rsidRDefault="009125B4" w:rsidP="009125B4"/>
    <w:p w14:paraId="32453203" w14:textId="0128786C" w:rsidR="009125B4" w:rsidRDefault="009125B4" w:rsidP="009125B4"/>
    <w:p w14:paraId="08A06DFA" w14:textId="0DA7BFC7" w:rsidR="00340046" w:rsidRDefault="00340046" w:rsidP="009125B4"/>
    <w:p w14:paraId="7774FDDC" w14:textId="5E3BCAD5" w:rsidR="00340046" w:rsidRDefault="00340046" w:rsidP="009125B4"/>
    <w:p w14:paraId="36E130CF" w14:textId="781A5075" w:rsidR="00340046" w:rsidRDefault="00340046" w:rsidP="009125B4"/>
    <w:p w14:paraId="248DA1D9" w14:textId="6886D9B9" w:rsidR="00340046" w:rsidRDefault="00340046" w:rsidP="009125B4"/>
    <w:p w14:paraId="185B6A85" w14:textId="6907F372" w:rsidR="00340046" w:rsidRDefault="00340046" w:rsidP="00340046">
      <w:pPr>
        <w:pStyle w:val="Heading1"/>
      </w:pPr>
      <w:r>
        <w:t>Link</w:t>
      </w:r>
    </w:p>
    <w:p w14:paraId="71135D37" w14:textId="56C2F9D2" w:rsidR="00340046" w:rsidRDefault="001F541F" w:rsidP="00340046">
      <w:hyperlink r:id="rId8" w:history="1">
        <w:r>
          <w:rPr>
            <w:rStyle w:val="Hyperlink"/>
          </w:rPr>
          <w:t>https://github.com/dhritix1999/Dhriti-s_Portfolio</w:t>
        </w:r>
      </w:hyperlink>
    </w:p>
    <w:p w14:paraId="0B7E3A35" w14:textId="1E4C7E04" w:rsidR="00340046" w:rsidRDefault="00340046" w:rsidP="00340046">
      <w:pPr>
        <w:pStyle w:val="Heading1"/>
      </w:pPr>
      <w:r>
        <w:t>Screenshots</w:t>
      </w:r>
    </w:p>
    <w:p w14:paraId="778B2C8D" w14:textId="3F8047F3" w:rsidR="00340046" w:rsidRDefault="00340046" w:rsidP="00340046">
      <w:r>
        <w:rPr>
          <w:noProof/>
        </w:rPr>
        <w:drawing>
          <wp:inline distT="0" distB="0" distL="0" distR="0" wp14:anchorId="37550381" wp14:editId="6C6F8A3B">
            <wp:extent cx="5727700" cy="308737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F2AB" w14:textId="77777777" w:rsidR="001F541F" w:rsidRDefault="001F541F"/>
    <w:p w14:paraId="059E6E52" w14:textId="77777777" w:rsidR="001F541F" w:rsidRDefault="001F541F">
      <w:r>
        <w:rPr>
          <w:noProof/>
        </w:rPr>
        <w:drawing>
          <wp:inline distT="0" distB="0" distL="0" distR="0" wp14:anchorId="7EBB1C3C" wp14:editId="680112EC">
            <wp:extent cx="5727700" cy="308737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4098" w14:textId="77777777" w:rsidR="001F541F" w:rsidRDefault="001F541F">
      <w:r>
        <w:rPr>
          <w:noProof/>
        </w:rPr>
        <w:lastRenderedPageBreak/>
        <w:drawing>
          <wp:inline distT="0" distB="0" distL="0" distR="0" wp14:anchorId="6060FF86" wp14:editId="6E459EC9">
            <wp:extent cx="5727700" cy="308737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4977" w14:textId="77777777" w:rsidR="001F541F" w:rsidRDefault="001F541F"/>
    <w:p w14:paraId="7AF45FEE" w14:textId="77777777" w:rsidR="001F541F" w:rsidRDefault="001F541F"/>
    <w:p w14:paraId="29BD973C" w14:textId="332ED759" w:rsidR="001F541F" w:rsidRDefault="001F541F">
      <w:r>
        <w:rPr>
          <w:noProof/>
        </w:rPr>
        <w:drawing>
          <wp:inline distT="0" distB="0" distL="0" distR="0" wp14:anchorId="0D95CA0F" wp14:editId="4D98B496">
            <wp:extent cx="5727700" cy="308737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67787312" wp14:editId="70178C0F">
            <wp:extent cx="5727700" cy="308737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52E4" w14:textId="1A8F08B4" w:rsidR="001F541F" w:rsidRDefault="001F541F"/>
    <w:p w14:paraId="7C4DA80B" w14:textId="2598BD9F" w:rsidR="001F541F" w:rsidRDefault="001F541F">
      <w:r>
        <w:rPr>
          <w:noProof/>
        </w:rPr>
        <w:drawing>
          <wp:inline distT="0" distB="0" distL="0" distR="0" wp14:anchorId="76A6E10E" wp14:editId="323B3CD0">
            <wp:extent cx="5727700" cy="308737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503B" w14:textId="2570DFF4" w:rsidR="001F541F" w:rsidRDefault="001F541F"/>
    <w:p w14:paraId="764C52BA" w14:textId="2A16AD2E" w:rsidR="001F541F" w:rsidRDefault="001F541F">
      <w:r>
        <w:rPr>
          <w:noProof/>
        </w:rPr>
        <w:lastRenderedPageBreak/>
        <w:drawing>
          <wp:inline distT="0" distB="0" distL="0" distR="0" wp14:anchorId="197797F9" wp14:editId="4DCD8530">
            <wp:extent cx="5727700" cy="308737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83D8" w14:textId="68847606" w:rsidR="001F541F" w:rsidRDefault="001F541F">
      <w:r>
        <w:rPr>
          <w:noProof/>
        </w:rPr>
        <w:drawing>
          <wp:inline distT="0" distB="0" distL="0" distR="0" wp14:anchorId="6548C812" wp14:editId="3344913C">
            <wp:extent cx="5727700" cy="308737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AC1B" w14:textId="55577D26" w:rsidR="001F541F" w:rsidRDefault="001F541F"/>
    <w:p w14:paraId="18690E0C" w14:textId="1A8B05C5" w:rsidR="001F541F" w:rsidRDefault="001F541F">
      <w:r>
        <w:rPr>
          <w:noProof/>
        </w:rPr>
        <w:lastRenderedPageBreak/>
        <w:drawing>
          <wp:inline distT="0" distB="0" distL="0" distR="0" wp14:anchorId="247FF5F7" wp14:editId="5D8A37C9">
            <wp:extent cx="5727700" cy="308737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11AF" w14:textId="254FE61D" w:rsidR="001F541F" w:rsidRPr="001F541F" w:rsidRDefault="001F541F">
      <w:r>
        <w:rPr>
          <w:noProof/>
        </w:rPr>
        <w:drawing>
          <wp:inline distT="0" distB="0" distL="0" distR="0" wp14:anchorId="053BB66A" wp14:editId="3B14BCD2">
            <wp:extent cx="5727700" cy="308737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FE19" w14:textId="77777777" w:rsidR="001F541F" w:rsidRDefault="001F541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6A39658" w14:textId="259C924B" w:rsidR="00340046" w:rsidRDefault="00340046" w:rsidP="00340046">
      <w:pPr>
        <w:pStyle w:val="Heading1"/>
      </w:pPr>
      <w:r>
        <w:lastRenderedPageBreak/>
        <w:t>HTML</w:t>
      </w:r>
    </w:p>
    <w:p w14:paraId="77E179E6" w14:textId="4F903CE5" w:rsidR="00340046" w:rsidRDefault="00340046" w:rsidP="00340046">
      <w:pPr>
        <w:pStyle w:val="Heading2"/>
      </w:pPr>
      <w:r>
        <w:t>Home</w:t>
      </w:r>
    </w:p>
    <w:p w14:paraId="3A0F29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AFA97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0418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257A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E5A8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74708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"IE-edge"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0E87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7B73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&lt;!--title-icon---------&gt;</w:t>
      </w:r>
    </w:p>
    <w:p w14:paraId="0206D9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"images/icon.png"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E383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"/stylings/base.css"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23527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"/stylings/home.css"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C4B10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D3AC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87FB5E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C33C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066D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B3FEA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E3D398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&lt;!--navigation--------------------------------&gt;</w:t>
      </w:r>
    </w:p>
    <w:p w14:paraId="3DD53A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20D32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521FA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&lt;!--menu---------&gt;</w:t>
      </w:r>
    </w:p>
    <w:p w14:paraId="0F94BC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"toggle"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12759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36122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06406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"/pages/experience.html"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85BAC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"/pages/projects.html"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00232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"/pages/skills.html"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F67CB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FF18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646A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6865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B8A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&lt;!--name---------------------------&gt;</w:t>
      </w:r>
    </w:p>
    <w:p w14:paraId="0EA589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0AA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EEDF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"font-size: 26px; color: #6c707c;"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Hello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EE98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5BB2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I'm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mark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Dhriti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mark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C94A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4669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"details"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Changing the world one code at a time.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4CBF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5044C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element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6C19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"#contact-form"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Contact 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158A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element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68A3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52E13F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97F48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D8D5D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430B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&lt;!--about-----------------------&gt;</w:t>
      </w:r>
    </w:p>
    <w:p w14:paraId="5E2C7E5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F715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&lt;!--text----------------------&gt;</w:t>
      </w:r>
    </w:p>
    <w:p w14:paraId="00F0CC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4C2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About 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409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Computer Science Student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7DA3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I'm Dhriti Adyanthaya, a fourth-year student getting my bachelours in 'Computer Science' and a minor in 'International Studies' from the American University of Sharjah, U.A.E. I'm also a competitive sportswoman who plays badminton for my university. Looking for unique opportunities to utilize and hone my skills as a computer science student and a problem solver in an engineering environment.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F3ED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"/pages/experience.html"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Learn More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E97F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C609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&lt;!--about-model-----------------&gt;</w:t>
      </w:r>
    </w:p>
    <w:p w14:paraId="4872492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"about-model"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6DFF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"model"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"/images/dhriti2.jpg"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DDF0B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CB6B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6F0A5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9022F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E7E1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C320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&lt;!--contact-form-------------------&gt;</w:t>
      </w:r>
    </w:p>
    <w:p w14:paraId="75C3AE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"contact-form"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91E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"mailto:dhritiadyanthaya14@gmail.com"</w:t>
      </w:r>
    </w:p>
    <w:p w14:paraId="31A555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</w:p>
    <w:p w14:paraId="2EC303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"text/plain"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6E4F5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&lt;!--left---------------------------------------&gt;</w:t>
      </w:r>
    </w:p>
    <w:p w14:paraId="44E6840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"contact-left"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6344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"c-l-heading"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"border-top: 2px solid #6b7fe7; border-left: 2px solid #6b7fe7;"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act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"border-bottom: 2px solid #6b7fe7;border-right: 2px solid #6b7fe7;"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57154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&lt;!--name--------&gt;</w:t>
      </w:r>
    </w:p>
    <w:p w14:paraId="00D829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"f-name"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CE0A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"color: #d9d9d9;"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88A9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"Full Name"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BDDBEE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F233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&lt;!--email--------&gt;</w:t>
      </w:r>
    </w:p>
    <w:p w14:paraId="5AB873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"f-number"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213C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"color: #d9d9d9;"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Phone No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1F3C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"Contact Number"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"050 1234567"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070837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6F8D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8991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&lt;!--right-------------------------------------------&gt;</w:t>
      </w:r>
    </w:p>
    <w:p w14:paraId="719676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"contact-right"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4751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&lt;!--message--------&gt;</w:t>
      </w:r>
    </w:p>
    <w:p w14:paraId="2F156B2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BBD8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"color: #d9d9d9;"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Message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D29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"20"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"Write Message..."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A094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5DDE7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&lt;!--submit-</w:t>
      </w:r>
      <w:proofErr w:type="spell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btn</w:t>
      </w:r>
      <w:proofErr w:type="spell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------------&gt;</w:t>
      </w:r>
    </w:p>
    <w:p w14:paraId="1F2B75B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"Send Email"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4F86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095F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2B508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1421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D52D6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FE6A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4B1A1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3591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&lt;!--copyright--&gt;</w:t>
      </w:r>
    </w:p>
    <w:p w14:paraId="221889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Dhriti Adyanthaya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5C95A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E6105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0DD0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FC9C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"social"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04DB4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"https://www.facebook.com/dhriti.adyanthaya"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"fa fa-facebook-f"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5D6A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"https://www.instagram.com/dhritix1999/"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"fa fa-instagram"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DA91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"https://www.linkedin.com/in/dhriti-adyanthaya-9b5277122/"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"fa fa-linkedin"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196C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"https://github.com/dhritix1999"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"fa fa-github"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6529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0323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368675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5206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7CFD06" w14:textId="77777777" w:rsidR="00340046" w:rsidRPr="00340046" w:rsidRDefault="00340046" w:rsidP="00340046"/>
    <w:p w14:paraId="6F2C2216" w14:textId="33FEA60B" w:rsidR="00340046" w:rsidRDefault="00340046" w:rsidP="00340046">
      <w:pPr>
        <w:pStyle w:val="Heading2"/>
      </w:pPr>
      <w:r>
        <w:t>Project</w:t>
      </w:r>
    </w:p>
    <w:p w14:paraId="5422D2B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A6BA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01CA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A22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A2EA0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9BC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"IE-edge"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5FBA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84B4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&lt;!--title-icon---------&gt;</w:t>
      </w:r>
    </w:p>
    <w:p w14:paraId="391602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"images/icon.png"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73C4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"/stylings/base.css"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056C8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"/stylings/projects.css"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C47B8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7861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3817E3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F943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9C45B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82AB8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&lt;!--navigation--&gt;</w:t>
      </w:r>
    </w:p>
    <w:p w14:paraId="79E569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0A6C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EB15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&lt;!--menu---------&gt;</w:t>
      </w:r>
    </w:p>
    <w:p w14:paraId="509B3BC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"toggle"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006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07B72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"/pages/home.html"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609BED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"/pages/experience.html"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EEBF5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D36522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"/pages/skills.html"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7FB22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6A2A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CE7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45AA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A6879C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AD38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"project-text"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B1B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6C63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Here are some projects that I had worked on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44A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172903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38D18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2D4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&lt;!--container---------&gt;</w:t>
      </w:r>
    </w:p>
    <w:p w14:paraId="3CE13D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"b-container"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0CF0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&lt;!--box-1----&gt;</w:t>
      </w:r>
    </w:p>
    <w:p w14:paraId="1373A1E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175D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5959D4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2BBA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6B1ADA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  height: 100%;</w:t>
      </w:r>
    </w:p>
    <w:p w14:paraId="595F40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margin-left: -25%;"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"https://user-images.githubusercontent.com/50911194/82947603-61610f00-9fb1-11ea-9934-36dabd27d276.PNG"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42D25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8D66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&lt;!--text------&gt;</w:t>
      </w:r>
    </w:p>
    <w:p w14:paraId="1796644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1E9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"https://github.com/COE420-SE/Course-Tutoring-On-Demand"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COE 420 Software Engineering: Worked in a team to develop a Course Tutoring on Demand web application using java, html, Oracle SQL and the Apache Tomcat Server.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BA4DD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C5CD1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5A62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&lt;!--box-2----&gt;</w:t>
      </w:r>
    </w:p>
    <w:p w14:paraId="178BF0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A42B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B19FF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EA3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56BC6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  height: 100%; width:100%"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"https://user-images.githubusercontent.com/50911194/88464922-a7622280-cecf-11ea-852b-3b6f10fbaf9c.PNG"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6D8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9A1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&lt;!--text------&gt;</w:t>
      </w:r>
    </w:p>
    <w:p w14:paraId="700891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B24C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"https://github.com/Zaid-R98/GUI-Project"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CMP 256 GUI: Worked in a team to implement our own version of Conway’s Game of Life using Java and the Swing library.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A388E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C218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311A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</w:p>
    <w:p w14:paraId="19DDB2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&lt;!--box-3----&gt;</w:t>
      </w:r>
    </w:p>
    <w:p w14:paraId="6923AF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0960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C944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  height: 100%; width:100%"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"https://user-images.githubusercontent.com/50911194/88394827-1efd5800-cdd1-11ea-9da7-7c7c886311a7.png"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5F89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3A9BC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&lt;!--text---&gt;</w:t>
      </w:r>
    </w:p>
    <w:p w14:paraId="76768C2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EBF8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"https://github.com/dhritix1999/HospitalDBMS"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CMP 320 Database Systems: Worked in a team of three to build a Hospital database application using Java GUI and Oracle SQL.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3AB3C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3F96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8A7BD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BEAB3E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BC61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"b-container"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EEE4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&lt;!--box-4----------------&gt;</w:t>
      </w:r>
    </w:p>
    <w:p w14:paraId="25C98E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6545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1F10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AB5C9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"height:100%;   width: 100%;"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"https://static.packt-cdn.com/products/9781787289321/graphics/78a4a37f-0627-4b72-99b3-9a52dc66df4e.png"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F018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F61E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&lt;!--text-----&gt;</w:t>
      </w:r>
    </w:p>
    <w:p w14:paraId="07ED29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5849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"https://github.com/asifrasheed6/Prolog-Parser"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CMP 321 Programming Languages: Working in a team to implement a Recursive Descent Parser using Python.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5F911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0F4E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4921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&lt;!--box-5-------&gt;</w:t>
      </w:r>
    </w:p>
    <w:p w14:paraId="55A94E6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31DC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</w:p>
    <w:p w14:paraId="22EF6E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"s-b-img"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"background-color:black;"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6DE9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1B41E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  height: 100%;"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"https://www.researchgate.net/profile/Md_Masudur_Rahman9/publication/317401664/figure/fig2/AS:504826271408129@1497371370743/Source-Code-Example-Customerjava-Partial.png"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FD93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116F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&lt;!--text-----&gt;</w:t>
      </w:r>
    </w:p>
    <w:p w14:paraId="73E7747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6D2D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CMP 220 Programming II: Developed an HR system program using C++ to manage employees and projects.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48454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4BD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E4BF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&lt;!--box-6---&gt;</w:t>
      </w:r>
    </w:p>
    <w:p w14:paraId="2D89A6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BDF70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"s-b-img"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"background-color:black;"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BB52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61EC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  height: 100%;</w:t>
      </w:r>
    </w:p>
    <w:p w14:paraId="26ADB0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margin-left: 25%;"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"https://github.com/dhritix1999/Snake-Game-MVC/raw/master/snakeee.PNG"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4682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07D0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&lt;!--text------&gt;</w:t>
      </w:r>
    </w:p>
    <w:p w14:paraId="32C7F4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8D8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"https://github.com/dhritix1999/Snake-Game-MVC"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Developed the “Snake Game” utilizing the MVC design pattern and building it with java.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48959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304E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5099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1FFD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486ACD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35F7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&lt;!--about-----------------------&gt;</w:t>
      </w:r>
    </w:p>
    <w:p w14:paraId="2F77839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0135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&lt;!--text----------------------&gt;</w:t>
      </w:r>
    </w:p>
    <w:p w14:paraId="245BB4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912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Course Tutoring on Demand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8B86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This is the demo video for our "University Course Tutoring on Demand" web application that my team and I built for our Software Engineering course. It demonstrates the different functionalities of our system.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8849A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F33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&lt;!--about-model-----------------&gt;</w:t>
      </w:r>
    </w:p>
    <w:p w14:paraId="4DD5BB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"about-model"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79D41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"960"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"540"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controls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CB03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source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"/images/Final Demo.mp4"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"video/mp4"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468A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Your browser does not support the video tag.</w:t>
      </w:r>
    </w:p>
    <w:p w14:paraId="7B4A9A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2650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FDBA1F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DA2A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A5F7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2682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73705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&lt;!--copyright--&gt;</w:t>
      </w:r>
    </w:p>
    <w:p w14:paraId="5DA9C3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Dhriti Adyanthaya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B71B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AA8B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AD322E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6AC1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9FDD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4B153" w14:textId="77777777" w:rsidR="00340046" w:rsidRPr="00340046" w:rsidRDefault="00340046" w:rsidP="00340046"/>
    <w:p w14:paraId="14D65F8B" w14:textId="60BBA1C7" w:rsidR="00340046" w:rsidRDefault="00340046" w:rsidP="00340046">
      <w:pPr>
        <w:pStyle w:val="Heading2"/>
      </w:pPr>
      <w:r>
        <w:t>Experience</w:t>
      </w:r>
    </w:p>
    <w:p w14:paraId="681B620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&lt;!--doctype html--&gt;</w:t>
      </w:r>
    </w:p>
    <w:p w14:paraId="7D8D20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7ACC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1C0E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541F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737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"IE-edge"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5D8D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1213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&lt;!--title-icon---------&gt;</w:t>
      </w:r>
    </w:p>
    <w:p w14:paraId="497479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"images/icon.png"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5AC42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"/stylings/base.css"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92363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"/stylings/experience.css"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DA96DD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E6A7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A51816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99F2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823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69B88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&lt;!--navigation--------------------------------&gt;</w:t>
      </w:r>
    </w:p>
    <w:p w14:paraId="57CEF9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4292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F8274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&lt;!--menu---------&gt;</w:t>
      </w:r>
    </w:p>
    <w:p w14:paraId="1908AEA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"toggle"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213C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209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"/pages/home.html"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20BAB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4D1E2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"/pages/projects.html"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2DDB2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"/pages/skills.html"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E16E6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9091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F42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1EA0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E6E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&lt;!--name---------------------------&gt;</w:t>
      </w:r>
    </w:p>
    <w:p w14:paraId="06B85FEE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44DDB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"experience-text"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FA8E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3690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Timeline of my education and work experience.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3FA7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121583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AD009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"timeline"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1C597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"container left"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A0542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C8A7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Sept 2017 - Current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DFB1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American University of Sharjah (AUS), Sharjah, U.A.E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AD2D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Bachelor of Science in Computer Engineering (Senior I) Minor in International Studies</w:t>
      </w:r>
    </w:p>
    <w:p w14:paraId="4BC0D9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Expected graduation date: June 2021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5920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48E6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25B5C9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0383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"container 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D37B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27E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May 2020 - Jun 2020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53240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Intern, International Center for Biosaline Agriculture (ICBA), Dubai, U.A.E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99661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Worked in a team of two to develop a Customer relationship management (CRM) system using bootstrap, Django framework and SQLite.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EEB3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5DE8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</w:p>
    <w:p w14:paraId="39A1AE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A63F8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"container left"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E061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13140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Sep 2009 - Jan 2017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47E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Al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Diyafah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High School, Dubai, U.A.E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B251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IGCSE'S, AS level and A level.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E589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C9B4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0C77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"container 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53B5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5EB9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Jul 2015 - Aug 2015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0E29C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Intern, Corporation Bank, Udupi, India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65C23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Carried out the following tasks using the bank’s database system; opening several savings account, transaction entry of cash receipt, fixed deposit opening, and closing.</w:t>
      </w:r>
    </w:p>
    <w:p w14:paraId="37D862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Supplementary tasks included: signature scanning and sorting coins.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648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FB5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BBF0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10883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4666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09E538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9A335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3B77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8014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&lt;!--copyright--&gt;</w:t>
      </w:r>
    </w:p>
    <w:p w14:paraId="6C357A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Dhriti Adyanthaya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AC30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C688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656CD1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0C73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C746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A32BA" w14:textId="77777777" w:rsidR="00340046" w:rsidRPr="00340046" w:rsidRDefault="00340046" w:rsidP="00340046"/>
    <w:p w14:paraId="1FE5FB2E" w14:textId="47E59A07" w:rsidR="00340046" w:rsidRDefault="00340046" w:rsidP="00340046">
      <w:pPr>
        <w:pStyle w:val="Heading2"/>
      </w:pPr>
      <w:r>
        <w:t>Skills</w:t>
      </w:r>
    </w:p>
    <w:p w14:paraId="4854942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C4C8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4CCE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88182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12E8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7AFF6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"IE-edge"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606D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6029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&lt;!--title-icon---------&gt;</w:t>
      </w:r>
    </w:p>
    <w:p w14:paraId="1D3698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"/stylings/base.css"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280D5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"/stylings/skill.css"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38C3B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2B6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D84126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4829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7A118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CFFE5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&lt;!--navigation--&gt;</w:t>
      </w:r>
    </w:p>
    <w:p w14:paraId="401AF2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556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8CF0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&lt;!--menu---------&gt;</w:t>
      </w:r>
    </w:p>
    <w:p w14:paraId="16EA12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"toggle"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13C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E2F4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"/pages/home.html"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8C928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"/pages/experience.html"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836A3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"/pages/projects.html"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3365E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7D2CC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EED4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5F000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90A5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1B5FEB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3B8E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"project-text"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D8A7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8D8E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Here are a few of my skills.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A1A9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E9147E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13C3E2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98D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&lt;!--container---------&gt;</w:t>
      </w:r>
    </w:p>
    <w:p w14:paraId="212014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"b-container"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BDA3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&lt;!--box-1----&gt;</w:t>
      </w:r>
    </w:p>
    <w:p w14:paraId="142A951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A5C0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1D912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B32F0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Programming Languages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09A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D040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&lt;!--text------&gt;</w:t>
      </w:r>
    </w:p>
    <w:p w14:paraId="41419B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"skills-area"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04EE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541A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C++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2572A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AD0E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"h-60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1B7C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8569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9EC3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B2C4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1EE3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Java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983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FE31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"h-80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74AF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C4C6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F430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F28B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D620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Python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9C273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9992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"h-70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8C3A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BB81D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1B0A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921D4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7A12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SQL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1AD27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0979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"h-80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7B5C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87B70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85E3A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7C7D6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E2AC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</w:p>
    <w:p w14:paraId="230A62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84A64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EBE3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&lt;!--box-2----&gt;</w:t>
      </w:r>
    </w:p>
    <w:p w14:paraId="03794E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D054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B75A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7ECBD3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22C5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Web Programming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FFFB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68A6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&lt;!--text------&gt;</w:t>
      </w:r>
    </w:p>
    <w:p w14:paraId="14C747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"skills-area"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138C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031B3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37F6B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003C8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"h-90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F82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90%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E6F8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D56C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2E5F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E02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JavaScript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88A42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DEBF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"h-50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2167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99CD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7B95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30AC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3222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CSS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E80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53AA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"h-80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B873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A82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DA1B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69C5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C47F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Django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51F88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B894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"h-70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619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9C72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EEC8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8400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249C9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</w:p>
    <w:p w14:paraId="0B97A5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BE4A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64C7AC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&lt;!--box-3----&gt;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7F0FE0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15A9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D26B5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1F658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Tools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879B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5710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&lt;!--text------&gt;</w:t>
      </w:r>
    </w:p>
    <w:p w14:paraId="7C2BDA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"skills-area"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57B3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A066A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8086 Emulator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8EA6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8ADF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"h-80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BA62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55F4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881E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9B5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B023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Maple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56859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4F93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"h-60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CC0A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AC2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B96DE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BB14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1DF3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Node-red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0513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CCDF6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"h-60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2FC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B35B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D463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FE701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1E74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CISCO Packet Tracer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5F86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524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"h-70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4E8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A23A2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9E0F0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B2C7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AD15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</w:p>
    <w:p w14:paraId="7D1655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E87F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650D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62A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&lt;!-- 2nd row --&gt;</w:t>
      </w:r>
    </w:p>
    <w:p w14:paraId="7E48EF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2437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"b-container"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67AF4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&lt;!--box-4----&gt;</w:t>
      </w:r>
    </w:p>
    <w:p w14:paraId="13BBC5E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509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</w:p>
    <w:p w14:paraId="4768D11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9C4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IDE's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684E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87C1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&lt;!--text------&gt;</w:t>
      </w:r>
    </w:p>
    <w:p w14:paraId="4B0DEE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"skills-area"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7314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E0F5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Visual Studio code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454D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CBFF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"h-60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503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F9BE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1AC7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605B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A75B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Netbeans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6AF9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ECD7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"h-70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17E39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8418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B9AD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520A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7B12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PyCharm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8C117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7F5A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"h-80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7CA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512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D4F1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52C4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</w:p>
    <w:p w14:paraId="19392B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3606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Android Studio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AE84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0E78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"h-50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332E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8EEB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FD25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37B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12A4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</w:p>
    <w:p w14:paraId="024E61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F6D5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7F705B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&lt;!--box-2----&gt;</w:t>
      </w:r>
    </w:p>
    <w:p w14:paraId="1480199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1163025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5D6B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</w:p>
    <w:p w14:paraId="00F0A6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2A70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Languages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2367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499F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&lt;!--text------&gt;</w:t>
      </w:r>
    </w:p>
    <w:p w14:paraId="0E6B59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"skills-area"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45DF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A041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English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EE96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FF6A7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"h-100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A4D0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EE9D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17A6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6681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8112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Hindi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E12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F97C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"h-70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288F0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033F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9E804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ACBB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D79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Tulu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1319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C8E2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"h-90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1BC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90%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C80C9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9854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FC2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63D282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E162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</w:p>
    <w:p w14:paraId="6A9B84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37A4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50BF04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4B1496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D209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C436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7D81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CF182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DF86A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78FE4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3C47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&lt;!--copyright--&gt;</w:t>
      </w:r>
    </w:p>
    <w:p w14:paraId="618462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Dhriti Adyanthaya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C541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6988F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75E91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B3B2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D0B9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FA4C4D" w14:textId="77777777" w:rsidR="00340046" w:rsidRPr="00340046" w:rsidRDefault="00340046" w:rsidP="00340046"/>
    <w:p w14:paraId="45DF9A36" w14:textId="77777777" w:rsidR="001F541F" w:rsidRDefault="001F541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CD70A3A" w14:textId="0EB4B710" w:rsidR="00340046" w:rsidRDefault="00340046" w:rsidP="00340046">
      <w:pPr>
        <w:pStyle w:val="Heading1"/>
      </w:pPr>
      <w:r>
        <w:lastRenderedPageBreak/>
        <w:t>CSS</w:t>
      </w:r>
    </w:p>
    <w:p w14:paraId="7BD64071" w14:textId="71E15C4B" w:rsidR="00340046" w:rsidRDefault="00340046" w:rsidP="00340046">
      <w:pPr>
        <w:pStyle w:val="Heading2"/>
      </w:pPr>
      <w:r>
        <w:t>Base</w:t>
      </w:r>
      <w:r w:rsidRPr="00340046">
        <w:t xml:space="preserve"> </w:t>
      </w:r>
    </w:p>
    <w:p w14:paraId="4B1B2A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4B15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CSS Document */</w:t>
      </w:r>
    </w:p>
    <w:p w14:paraId="1781C11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7D8E5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D6D8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4E680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#161616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09F8B3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1A47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3A09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84DDA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38B0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ECD89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1BD5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D4E7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CD01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mark.purple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9B22E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#667cf3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A25B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A0E1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096A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5A56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5C20A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2A5F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A6069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57509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BB2CE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B5C2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E9FD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AFC3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E0DE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B2DD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D5523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BF120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240D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29E1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CDF2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#F4F7FF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DA5D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14:paraId="6451F9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D045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1594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2E0126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92EA22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1091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A537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47B71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474A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#6c707c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13B14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840E6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"Nunito"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"Arial"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29BF6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7A032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C6C36B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439C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.toggle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FC600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FAEE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91BB9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D6D3F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8DAB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0A7C98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5A9B9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D1028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E520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bl;</w:t>
      </w:r>
    </w:p>
    <w:p w14:paraId="340E55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F89B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844AB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323A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039D8F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DC01B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FDA2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4580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5361C0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8266E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68D6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0BDF1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79ED3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8D2B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DD9C2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BC0E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#161616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7FAD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683E24B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31479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.copyright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97FC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D0F3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#b5b5b5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1AC9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B5BB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47DC20BF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2E10B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E780F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F07D3D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</w:p>
    <w:p w14:paraId="3A5773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808AA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.c-b-heading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F8CDB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DFE2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FE83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FF3B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4C9B39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9F607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83CB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5135F5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E198B5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50485F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.black-line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99529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7476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41043C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A9CFC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90BD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C2DE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38D9BA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D69D8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B66D4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E11E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5769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0177FD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55CC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D88F0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98A566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2202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D88B2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085E632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0FAEA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AC3F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1190px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71823A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#main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41C1C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1150px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88BB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999D2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D3FDE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654E1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5729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CF61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D923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A32145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.about-model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E427F4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1AB4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3837C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#services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65509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6688B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398B7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.b-container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4C427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36D0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5E270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B0DEC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flex-grow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377C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BBC10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.s-b-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8E32E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89C6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68D29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079E8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95%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E1E3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7E7BE4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07CB6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0B70BD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970px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F3357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#main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FAA4C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3604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A46E7C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D37856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605A9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518CC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916D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33F9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7E6C9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.about-model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BC698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DAD8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2BCB2D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#about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252D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5DF9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4487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108B6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652DD7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05C5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C838C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BC15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9FB7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14B7E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82F82D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1BACB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1012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1B1CD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D3251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E7ADA2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1A0F1E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10647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.toggle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FE0D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4928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29D442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toggle:before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64D89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\f0c9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AE54A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fontAwesome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F33A9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1B0F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2B32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303FD5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toggle.active:before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BF1F7C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\f00d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BBFC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2DF92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160912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508C4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6312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FD196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68C4F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FC407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3E598A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34E5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5DA2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294C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#0F0F0F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5E33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EA74A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8A7C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D0121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5378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33D6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#1F1F1F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B381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08980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61D4F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8FC2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0.10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 ;</w:t>
      </w:r>
    </w:p>
    <w:p w14:paraId="5F16A0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27E4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6F7A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CDAA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11089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8485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0219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963E9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EC187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B72B5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AA3A1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899F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B8ED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587DED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87D94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.active-menu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4C0B3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B19F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}</w:t>
      </w:r>
    </w:p>
    <w:p w14:paraId="7C4728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0F81D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9982D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0.15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1565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5EF6A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CD2A2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7A661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4FB96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2B699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3073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C16BB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grid-gap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4CFC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8C2C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288A2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.c-b-heading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EDE53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1.4rem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43CD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30A42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B15A2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802A6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C79D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EDAE8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4DBA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1EE11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528BB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6B639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7BDD5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BD76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80607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0267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4DC1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80673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A98EA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.contact-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775FA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2AC7A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3A22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9425B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.f-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1C8CF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C91C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14BA7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E666E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.f-name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AB2FE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E717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891F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#262626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8231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B695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92293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4300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97869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}</w:t>
      </w:r>
    </w:p>
    <w:p w14:paraId="3B7061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16860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#262626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5D98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B941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1010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6040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93FD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16172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.message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27D66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D33D4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5E1DC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4CB63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C1C1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924D9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5A937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7BB46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46938C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D9E9331" w14:textId="77777777" w:rsidR="00340046" w:rsidRPr="00340046" w:rsidRDefault="00340046" w:rsidP="00340046"/>
    <w:p w14:paraId="4EE015E8" w14:textId="1689CB5A" w:rsidR="00340046" w:rsidRDefault="00340046" w:rsidP="00340046">
      <w:pPr>
        <w:pStyle w:val="Heading2"/>
      </w:pPr>
      <w:r>
        <w:t>Home</w:t>
      </w:r>
    </w:p>
    <w:p w14:paraId="389F40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8C9A5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#main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D0944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9142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AF81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F6EE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1FB4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584C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8255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1122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76%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6A58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"/images/main-dhriti.png"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D2E4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A5F0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9100C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C00F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E3065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A519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C1D4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11EB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7AD2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F54F5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-20%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F2CD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2D58B5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p:nth-child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.details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54FBB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#6c707c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E2E7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24px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C4EF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35136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E36AB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26A306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"Arial"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;;</w:t>
      </w:r>
    </w:p>
    <w:p w14:paraId="0ECF407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E93B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8DF3F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#292929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D463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E7F4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A5A1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3544A69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5B747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0345450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37642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#about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AF1B9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762B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110vh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73E5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#161616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2CB4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/images/galaxy-background.jpg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0592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D8B2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4FD5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B34CB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91CE2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9DD2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94204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A6EB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3FB117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7E059C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E108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20399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74D8F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57B66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1267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2627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5CFD4C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122C2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9D59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81C4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50BF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5BD5B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C7DE6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F519B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E7EC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117729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37017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3F49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0.90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ECCC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777B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9D62F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8EC507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a.button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CD840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4246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A91A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67468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0A54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4E407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0ADC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C6B08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6FA4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</w:p>
    <w:p w14:paraId="34FA50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larger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FB9F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30F3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49EACBB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a.button:hover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952C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D262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2C60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038E1A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DAE48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20E38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.about-model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6A86E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9479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088A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7AD1D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474B1C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78E2D4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46BF9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0D3D3B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11387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50C9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5BDD5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46A2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D4F1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351B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673648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33E4A77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5F8AB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E323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C371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DF56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#1A1A1A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FF41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71A7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2B8C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14C2F3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60DAB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58C25A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8D9D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F0B5F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826E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D2F1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9944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}</w:t>
      </w:r>
    </w:p>
    <w:p w14:paraId="23DA76E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F113B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23F8A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0650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5D061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BEC1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0F20C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6861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0.08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7B1AA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46B9737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</w:p>
    <w:p w14:paraId="538EB7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31EA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FBBC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7B77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9DC2E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4A2B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653E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2E845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97F7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#1B1B1B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F6AB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0FAA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1F86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8606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0B384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42018B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.c-l-heading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04D5E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41B3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8A5A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B788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E9592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0D9E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7889D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F18CB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.f-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54C9D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5165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A26D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5543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3F97F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35AD37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.f-name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13467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#BFBFBF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7C32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ACE95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181D5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.f-name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EE2F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B348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E70B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AD2D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BA8BB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8DC1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#929292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49AC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735B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7F47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AE65F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input::placeholder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ED6A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.f-name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input::placeholder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90BA62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F32A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C45A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4CC703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input:focus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F8D4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.f-name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input:focus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203EF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#17d1ac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0CB3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5C8D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.message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A0250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B8594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#4E4E4E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46B2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46DF9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4FC20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78847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.message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22992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F8E50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0A7808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9DF7CB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BF8F4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E896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D307D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E167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48A4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CE15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#EBEBEB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19E03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BAF5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D6126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::placeholder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3051D3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#b8b8b8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3EE1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5FFA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0F3D4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AF1E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E40F6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button:active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4EDE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1.04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BDE2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0.1s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9BCA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3A8A9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87A5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6F707D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DF3A5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.social-icons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7308C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7C6F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C223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D7212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1F09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B34F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#e6e3e3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FC79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C636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1711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6F854D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.social-icons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FDA69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1913A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21464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135429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.social-icons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EC815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E9A8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B0508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.social-icons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B1BEE0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865E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D6C4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32B8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8E14D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.social-icons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5AB8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1576C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F812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F27B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45677EA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E71EF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404D6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A3FD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499D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27D0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75DFA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81172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51C7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66E9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17EA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7EA5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935C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3D76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E847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0B8A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D78F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AB8C0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#CBCBCB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271C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8B38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214CD5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316879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5D089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1F8D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}</w:t>
      </w:r>
    </w:p>
    <w:p w14:paraId="5380A59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95EB2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F6C9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#2B2B2B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8D36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2744A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F4AFADC" w14:textId="77777777" w:rsidR="00340046" w:rsidRPr="00340046" w:rsidRDefault="00340046" w:rsidP="00340046"/>
    <w:p w14:paraId="6388D2F6" w14:textId="0F2381B2" w:rsidR="00340046" w:rsidRDefault="00340046" w:rsidP="00340046">
      <w:pPr>
        <w:pStyle w:val="Heading2"/>
      </w:pPr>
      <w:r>
        <w:t>Project</w:t>
      </w:r>
    </w:p>
    <w:p w14:paraId="2C2ECB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39876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"utf-8";</w:t>
      </w:r>
    </w:p>
    <w:p w14:paraId="2C0CA375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BE790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DB0A5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BB97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AAA3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4C61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15630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280D95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41FEF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3891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3128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0.8em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EC493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50C08C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5D08C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A8E9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139A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093B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458D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5D46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37372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4EF7EF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8BECD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E516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A1DB7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6DD2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 MT'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Calibri,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'Trebuchet MS'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230A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C5FCA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21F4FC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E87EA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44EA2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D82C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2153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7D6B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208584AD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3FA6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#services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DF01CE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90EC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C757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7DC5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1C0E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5296C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6F3CB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790B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</w:p>
    <w:p w14:paraId="2DCC509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3D10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4BA6D9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AFC5F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EEF9A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90B2A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7B11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6D870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E1DD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0AAF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650AE1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D700D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ED0F1A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D2DA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2662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AE4F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338C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D9EC6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F2C50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1CD8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AF19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37F0A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BD2EA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#2B2B2B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8C901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7FDEE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9802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A542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EDF8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61BB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5B83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D133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DA4FF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.b-container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DBFD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9A50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04AA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1353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06A0F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6FEF14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1FE114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.s-b-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AE9C7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8829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A84E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AD92DD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8BF7B2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.s-b-text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4E535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426CB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5123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#1E1E1E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C199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2D82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E145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431A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582AA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B68E9B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.s-b-text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2DAC9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5DF5B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A768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1.1rem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5A67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3B1BA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A054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78E0DC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786A5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-line-clamp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94D3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-box-orient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8BD9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2C3C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ellipsis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1771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9625D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.s-b-text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BA4D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4873B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98CFC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0C217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0D49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BBE5A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#151515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6565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01022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BDA27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0D62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8C85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E8DF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DABC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6E34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DCB4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6F5FF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s-box:hover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661F6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3CF5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B1DD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A9707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F0B314D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6F44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#about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6932B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0BBE2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8B13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#161616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8058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C0CA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29DBD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E311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35AC5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215D7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0CAD7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66E63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59B03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6E719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BB87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5330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0D76C7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C9BEA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A3DE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8A09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59BC56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3EFC5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6926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E49B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2030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2FF22A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0E1BD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237D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8CD8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495711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47682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7304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0.90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841B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0EA7C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9473F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3D6B6D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a.button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D45D6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41606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1C53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AB927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1F7A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B26B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C0FB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7C74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A065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</w:p>
    <w:p w14:paraId="786C42C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larger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4B9A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6C32B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0E1E1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a.button:hover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483C2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D268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FE39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2E74A0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03353B1" w14:textId="77777777" w:rsidR="00340046" w:rsidRPr="00340046" w:rsidRDefault="00340046" w:rsidP="00340046"/>
    <w:p w14:paraId="13120EB2" w14:textId="427E5361" w:rsidR="00340046" w:rsidRDefault="00340046" w:rsidP="00340046">
      <w:pPr>
        <w:pStyle w:val="Heading2"/>
      </w:pPr>
      <w:r>
        <w:t>Experience</w:t>
      </w:r>
    </w:p>
    <w:p w14:paraId="07699C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9EE607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EB9E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D2C1CA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549E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478D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06DE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78A64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3F1F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7A956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63CD5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CA21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0.8em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743E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1CA028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4B0F1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.experience-text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58F3A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B99E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01C5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0674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B0FF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434A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09FCE4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DB87C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.experience-text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987E1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E1587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0AA2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F951A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 MT'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Calibri,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'Trebuchet MS'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BE52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7C5C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2FDC0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.experience-text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BC28D8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BC9F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2DBCD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B344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5D70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CAD8F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95CC1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7DB06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EE55A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DFF0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D185E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</w:p>
    <w:p w14:paraId="5AEDE52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37C2FC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41CAB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Helvetica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0BD9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A9595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792CA5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The actual timeline (the vertical ruler) */</w:t>
      </w:r>
    </w:p>
    <w:p w14:paraId="456977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.timeline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A2B60E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3207B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5DCF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F0C5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FD268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5F612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The actual timeline (the vertical ruler) */</w:t>
      </w:r>
    </w:p>
    <w:p w14:paraId="2C337B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.timeline::after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E15BF2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5248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C0BF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8B5D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8A7C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C7C2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-25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89AF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2A508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-3px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60D5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5DC93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A173B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Container around content */</w:t>
      </w:r>
    </w:p>
    <w:p w14:paraId="684560E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8A40D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96C6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3DAD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39AD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B1EB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F9325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B098F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The circles on the timeline */</w:t>
      </w:r>
    </w:p>
    <w:p w14:paraId="28E052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.container::after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0BB44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3B24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EB15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983C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5532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-17px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7C16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81A2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4253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7BA65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A8A4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C466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2AEBA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43DE6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Place the container to the left */</w:t>
      </w:r>
    </w:p>
    <w:p w14:paraId="65AE9B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69BA1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85DA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914DC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05224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Place the container to the right */</w:t>
      </w:r>
    </w:p>
    <w:p w14:paraId="4A558E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F4527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001C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E4D129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DD03AC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Add arrows to the left container (pointing right) */</w:t>
      </w:r>
    </w:p>
    <w:p w14:paraId="286A9B3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.left::before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CD046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21CA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53FE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6780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C1FCA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060BB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FBAF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9B4E3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1424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BC42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4036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A6D79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4D679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Add arrows to the right container (pointing left) */</w:t>
      </w:r>
    </w:p>
    <w:p w14:paraId="52FCEF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.right::before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C7889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4FFE3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D8A2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D47C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C7E6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F329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987D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01A6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4A1E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8B64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9882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3E312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9408A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Fix the circle for containers on the right side */</w:t>
      </w:r>
    </w:p>
    <w:p w14:paraId="6C111B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.right::after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75989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F4E34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DBFFD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9634DC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The actual content */</w:t>
      </w:r>
    </w:p>
    <w:p w14:paraId="01AC8B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3694D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D7FEB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528B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B1B34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38AA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}</w:t>
      </w:r>
    </w:p>
    <w:p w14:paraId="1BF1D1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6FA71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Media queries - Responsive timeline on screens less than 600px wide */</w:t>
      </w:r>
    </w:p>
    <w:p w14:paraId="70D287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7B49A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Place the </w:t>
      </w:r>
      <w:proofErr w:type="spell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timelime</w:t>
      </w:r>
      <w:proofErr w:type="spell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 to the left */</w:t>
      </w:r>
    </w:p>
    <w:p w14:paraId="469295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.timeline::after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0807C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34DD0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310BE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47188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Full-width containers */</w:t>
      </w:r>
    </w:p>
    <w:p w14:paraId="72882F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DA155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60BBC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103A0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8EE0A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84C62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562CC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Make sure that all arrows are pointing leftwards */</w:t>
      </w:r>
    </w:p>
    <w:p w14:paraId="7A4B55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.container::before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711D4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1B06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D6B89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747E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29BC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93348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F737F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Make sure all circles are at the same spot */</w:t>
      </w:r>
    </w:p>
    <w:p w14:paraId="2CFE6E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.left::after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.right::after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7D862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59962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EE1B8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480FB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Make all right containers behave like the left ones */</w:t>
      </w:r>
    </w:p>
    <w:p w14:paraId="734C74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711E9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3581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0A574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3517999" w14:textId="77777777" w:rsidR="00340046" w:rsidRPr="00340046" w:rsidRDefault="00340046" w:rsidP="00340046"/>
    <w:p w14:paraId="36CA88A6" w14:textId="77777777" w:rsidR="00340046" w:rsidRPr="00340046" w:rsidRDefault="00340046" w:rsidP="00340046">
      <w:pPr>
        <w:pStyle w:val="Heading2"/>
      </w:pPr>
      <w:r>
        <w:t>skills</w:t>
      </w:r>
    </w:p>
    <w:p w14:paraId="3DA72F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C615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"utf-8";</w:t>
      </w:r>
    </w:p>
    <w:p w14:paraId="373811D6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D11047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0E680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DB00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A7E7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78B0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A1378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7F8B7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BAFB5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D29F4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3648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0.8em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9A904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69D34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7ED5A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7A74EC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85D0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AC18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4791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A201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30F0C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635EFD2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E2301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F7FCB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A7C2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CDC7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 MT'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Calibri,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'Trebuchet MS'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6FDB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C3FF0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4BE91E6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94137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FC20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7846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24B30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F5A8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2A3BF820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AAA6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#services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2C0D7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1C2D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18B8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71AE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42FC3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D1C5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A1401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24E6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</w:p>
    <w:p w14:paraId="53AAEF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C5F8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48D68C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9E8A1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C7B65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4F3D3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#94a1e4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</w:p>
    <w:p w14:paraId="58FC0F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F8CA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large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73F1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1635C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118AF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2066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50C81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D0F2D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00750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954DA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D0D28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629CD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CDD61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9BE84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2AF29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9A95C0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13B61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#161616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120B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48EB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818B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C694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416B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CE02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5327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2B88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21E392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.b-container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C829E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FEC3D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ACC6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427F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A1F67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1DD9F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E3CD9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F76A1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.s-b-text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52170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E0E2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704A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#1E1E1E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F8BD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9518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E5D3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E184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A8420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7FA41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.s-b-text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6AC59C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FDBC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2AE4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1.1rem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7D63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611B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6B99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14F99E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3BD2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-line-clamp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05B9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-box-orient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A887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5038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ellipsis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A12C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}</w:t>
      </w:r>
    </w:p>
    <w:p w14:paraId="5940A4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FE4DF1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.s-type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A4FB7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4DAE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1F7E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#151515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4082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E85B1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FAFA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6765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B9104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B29D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5CC72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50B2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CC88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CA60A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s-box:hover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8F871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3562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0A4D6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4348C2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96D1177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43EC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.skills-area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0E253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A048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0AC57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4589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7C8DE9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01098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7C5CE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9F1B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E574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1AC09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00427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.skill-title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A74D1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9142A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B758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BB26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7B357B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63823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.skill-bar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2C8FF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F5BE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9EE1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44BD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16A58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D9BA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CD49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7840E3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02111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.skill-fill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F96AE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143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143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241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B256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AA3D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13E5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5781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05EE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897F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F9901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1A16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DD1A9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F5880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.skill-percent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13862A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2E8E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413C2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52BE4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.h-100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FED1A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h-90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178E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CB9F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EA1D75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CF1D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.h-90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19BD8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h-90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C1ABA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E366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0E9FD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BB901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.h-80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36DEA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h-80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C7D0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96F4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03A33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3E0B1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.h-70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DF831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h-70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8C24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583B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FEE1A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74B0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.h-60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3AAC4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h-60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4037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ACE8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76C5C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1B60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.h-50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C5144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h-50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AE3E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AA83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79100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0DCC5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h-100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09B78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from {</w:t>
      </w:r>
    </w:p>
    <w:p w14:paraId="276B666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4345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5CCE93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to {</w:t>
      </w:r>
    </w:p>
    <w:p w14:paraId="311B5D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D3BA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2B90B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FF238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h-90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A8090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from {</w:t>
      </w:r>
    </w:p>
    <w:p w14:paraId="012CF7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160F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A6A90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to {</w:t>
      </w:r>
    </w:p>
    <w:p w14:paraId="554140A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5A2F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5E6E2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590A9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9C864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h-80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7C162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from {</w:t>
      </w:r>
    </w:p>
    <w:p w14:paraId="00E88A6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1206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27E23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to {</w:t>
      </w:r>
    </w:p>
    <w:p w14:paraId="6C1FB7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BD2D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F99D7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BDC7BB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48231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h-70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1AA6EC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from {</w:t>
      </w:r>
    </w:p>
    <w:p w14:paraId="0268A2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2683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799DE5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to {</w:t>
      </w:r>
    </w:p>
    <w:p w14:paraId="64F3E0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0AB6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}}</w:t>
      </w:r>
    </w:p>
    <w:p w14:paraId="64F70B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8ACE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h-60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C2E05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from {</w:t>
      </w:r>
    </w:p>
    <w:p w14:paraId="5C8BEE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3CCE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5AD926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to {</w:t>
      </w:r>
    </w:p>
    <w:p w14:paraId="57A29B0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22271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D41BA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DAECF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662FF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h-50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F0161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from {</w:t>
      </w:r>
    </w:p>
    <w:p w14:paraId="231841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9121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ECA56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to {</w:t>
      </w:r>
    </w:p>
    <w:p w14:paraId="336E836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B2D7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4FADE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747BD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41EA3D8" w14:textId="12E914CF" w:rsidR="00340046" w:rsidRPr="00340046" w:rsidRDefault="00340046" w:rsidP="00340046">
      <w:pPr>
        <w:pStyle w:val="Heading1"/>
      </w:pPr>
    </w:p>
    <w:sectPr w:rsidR="00340046" w:rsidRPr="00340046" w:rsidSect="008938E1">
      <w:footerReference w:type="even" r:id="rId19"/>
      <w:footerReference w:type="default" r:id="rId20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1EA007" w14:textId="77777777" w:rsidR="00412255" w:rsidRDefault="00412255">
      <w:r>
        <w:separator/>
      </w:r>
    </w:p>
  </w:endnote>
  <w:endnote w:type="continuationSeparator" w:id="0">
    <w:p w14:paraId="1E8BF9E1" w14:textId="77777777" w:rsidR="00412255" w:rsidRDefault="004122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68943817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0AB3D3D" w14:textId="77777777" w:rsidR="00E54649" w:rsidRDefault="005E2DCD" w:rsidP="000A19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4591850" w14:textId="77777777" w:rsidR="00E54649" w:rsidRDefault="00412255" w:rsidP="00E5464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7662240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CB6194E" w14:textId="77777777" w:rsidR="00E54649" w:rsidRDefault="005E2DCD" w:rsidP="000A19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10F596DC" w14:textId="77777777" w:rsidR="00E54649" w:rsidRDefault="00412255" w:rsidP="00E5464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BA4861" w14:textId="77777777" w:rsidR="00412255" w:rsidRDefault="00412255">
      <w:r>
        <w:separator/>
      </w:r>
    </w:p>
  </w:footnote>
  <w:footnote w:type="continuationSeparator" w:id="0">
    <w:p w14:paraId="4A045826" w14:textId="77777777" w:rsidR="00412255" w:rsidRDefault="004122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457603"/>
    <w:multiLevelType w:val="hybridMultilevel"/>
    <w:tmpl w:val="418CF82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8FC751F"/>
    <w:multiLevelType w:val="hybridMultilevel"/>
    <w:tmpl w:val="EAECFD6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683598"/>
    <w:multiLevelType w:val="hybridMultilevel"/>
    <w:tmpl w:val="7CB2314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CA526B"/>
    <w:multiLevelType w:val="hybridMultilevel"/>
    <w:tmpl w:val="F188816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F45460"/>
    <w:multiLevelType w:val="hybridMultilevel"/>
    <w:tmpl w:val="ED4C3A16"/>
    <w:lvl w:ilvl="0" w:tplc="755A754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3952E7"/>
    <w:multiLevelType w:val="hybridMultilevel"/>
    <w:tmpl w:val="5A784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766A49"/>
    <w:multiLevelType w:val="hybridMultilevel"/>
    <w:tmpl w:val="E41C95A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0600A6"/>
    <w:multiLevelType w:val="hybridMultilevel"/>
    <w:tmpl w:val="FD38D4E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6"/>
  </w:num>
  <w:num w:numId="5">
    <w:abstractNumId w:val="0"/>
  </w:num>
  <w:num w:numId="6">
    <w:abstractNumId w:val="2"/>
  </w:num>
  <w:num w:numId="7">
    <w:abstractNumId w:val="7"/>
  </w:num>
  <w:num w:numId="8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Hend Tarek Elghazaly">
    <w15:presenceInfo w15:providerId="AD" w15:userId="S::helghazaly@aus.edu::dc87e23f-66e6-4f07-9dac-0be5967ade9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M2NDGxsLC0MDU1NDBQ0lEKTi0uzszPAykwqgUAuh8fECwAAAA="/>
  </w:docVars>
  <w:rsids>
    <w:rsidRoot w:val="009125B4"/>
    <w:rsid w:val="001B188E"/>
    <w:rsid w:val="001D4FD3"/>
    <w:rsid w:val="001E6882"/>
    <w:rsid w:val="001F541F"/>
    <w:rsid w:val="002E2239"/>
    <w:rsid w:val="00340046"/>
    <w:rsid w:val="0037633E"/>
    <w:rsid w:val="00412255"/>
    <w:rsid w:val="005842FB"/>
    <w:rsid w:val="005E2DCD"/>
    <w:rsid w:val="00673BF2"/>
    <w:rsid w:val="006D4D98"/>
    <w:rsid w:val="0081149E"/>
    <w:rsid w:val="008E51C8"/>
    <w:rsid w:val="009125B4"/>
    <w:rsid w:val="009B5DE3"/>
    <w:rsid w:val="00A52BBD"/>
    <w:rsid w:val="00AB4B87"/>
    <w:rsid w:val="00B814FD"/>
    <w:rsid w:val="00CA1ECE"/>
    <w:rsid w:val="00D522E3"/>
    <w:rsid w:val="00D96437"/>
    <w:rsid w:val="00DC6A83"/>
    <w:rsid w:val="00E556FE"/>
    <w:rsid w:val="00E838AE"/>
    <w:rsid w:val="00ED3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CE97F"/>
  <w15:chartTrackingRefBased/>
  <w15:docId w15:val="{C04DA6EE-A9F2-C143-A569-B9E6DFBA4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25B4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004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004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25B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125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25B4"/>
    <w:rPr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9125B4"/>
  </w:style>
  <w:style w:type="character" w:customStyle="1" w:styleId="pl-c">
    <w:name w:val="pl-c"/>
    <w:basedOn w:val="DefaultParagraphFont"/>
    <w:rsid w:val="00AB4B87"/>
  </w:style>
  <w:style w:type="character" w:customStyle="1" w:styleId="pl-k">
    <w:name w:val="pl-k"/>
    <w:basedOn w:val="DefaultParagraphFont"/>
    <w:rsid w:val="00AB4B87"/>
  </w:style>
  <w:style w:type="character" w:customStyle="1" w:styleId="pl-s1">
    <w:name w:val="pl-s1"/>
    <w:basedOn w:val="DefaultParagraphFont"/>
    <w:rsid w:val="00AB4B87"/>
  </w:style>
  <w:style w:type="character" w:customStyle="1" w:styleId="pl-c1">
    <w:name w:val="pl-c1"/>
    <w:basedOn w:val="DefaultParagraphFont"/>
    <w:rsid w:val="00AB4B87"/>
  </w:style>
  <w:style w:type="character" w:customStyle="1" w:styleId="pl-en">
    <w:name w:val="pl-en"/>
    <w:basedOn w:val="DefaultParagraphFont"/>
    <w:rsid w:val="00AB4B87"/>
  </w:style>
  <w:style w:type="character" w:customStyle="1" w:styleId="pl-kos">
    <w:name w:val="pl-kos"/>
    <w:basedOn w:val="DefaultParagraphFont"/>
    <w:rsid w:val="00AB4B87"/>
  </w:style>
  <w:style w:type="character" w:customStyle="1" w:styleId="pl-s">
    <w:name w:val="pl-s"/>
    <w:basedOn w:val="DefaultParagraphFont"/>
    <w:rsid w:val="00AB4B87"/>
  </w:style>
  <w:style w:type="character" w:customStyle="1" w:styleId="pl-smi">
    <w:name w:val="pl-smi"/>
    <w:basedOn w:val="DefaultParagraphFont"/>
    <w:rsid w:val="00AB4B87"/>
  </w:style>
  <w:style w:type="character" w:customStyle="1" w:styleId="Heading1Char">
    <w:name w:val="Heading 1 Char"/>
    <w:basedOn w:val="DefaultParagraphFont"/>
    <w:link w:val="Heading1"/>
    <w:uiPriority w:val="9"/>
    <w:rsid w:val="0034004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4004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msonormal0">
    <w:name w:val="msonormal"/>
    <w:basedOn w:val="Normal"/>
    <w:rsid w:val="0034004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1F541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5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3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45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0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1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23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6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21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13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0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0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hritix1999/Dhriti-s_Portfolio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46</Pages>
  <Words>6471</Words>
  <Characters>36890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Elghazaly</dc:creator>
  <cp:keywords/>
  <dc:description/>
  <cp:lastModifiedBy>Dhriti Adyanthaya</cp:lastModifiedBy>
  <cp:revision>4</cp:revision>
  <dcterms:created xsi:type="dcterms:W3CDTF">2020-10-04T19:49:00Z</dcterms:created>
  <dcterms:modified xsi:type="dcterms:W3CDTF">2020-10-04T20:08:00Z</dcterms:modified>
</cp:coreProperties>
</file>